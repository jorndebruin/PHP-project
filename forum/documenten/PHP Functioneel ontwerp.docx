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01327" w14:textId="5633AFBC" w:rsidR="00800979" w:rsidRPr="00CF4DCA" w:rsidRDefault="00800979" w:rsidP="00891BD3">
      <w:pPr>
        <w:jc w:val="center"/>
        <w:rPr>
          <w:rFonts w:ascii="Cambria" w:hAnsi="Cambria"/>
          <w:b/>
          <w:sz w:val="32"/>
          <w:szCs w:val="32"/>
          <w:lang w:val="nl-NL"/>
        </w:rPr>
      </w:pPr>
    </w:p>
    <w:p w14:paraId="67CB756A" w14:textId="618C87CB" w:rsidR="00800979" w:rsidRPr="00CF4DCA" w:rsidRDefault="00800979" w:rsidP="00891BD3">
      <w:pPr>
        <w:jc w:val="center"/>
        <w:rPr>
          <w:rFonts w:ascii="Cambria" w:hAnsi="Cambria"/>
          <w:b/>
          <w:sz w:val="32"/>
          <w:szCs w:val="32"/>
          <w:lang w:val="nl-NL"/>
        </w:rPr>
      </w:pPr>
    </w:p>
    <w:p w14:paraId="50BED493" w14:textId="4D09C2B3" w:rsidR="00D25649" w:rsidRPr="00CF4DCA" w:rsidRDefault="00D25649" w:rsidP="00891BD3">
      <w:pPr>
        <w:jc w:val="center"/>
        <w:rPr>
          <w:rFonts w:ascii="Cambria" w:hAnsi="Cambria"/>
          <w:b/>
          <w:sz w:val="32"/>
          <w:szCs w:val="32"/>
          <w:lang w:val="nl-NL"/>
        </w:rPr>
      </w:pPr>
    </w:p>
    <w:p w14:paraId="5108746E" w14:textId="62EA4AC0" w:rsidR="00D25649" w:rsidRPr="00CF4DCA" w:rsidRDefault="00D25649" w:rsidP="00891BD3">
      <w:pPr>
        <w:jc w:val="center"/>
        <w:rPr>
          <w:rFonts w:ascii="Cambria" w:hAnsi="Cambria"/>
          <w:b/>
          <w:sz w:val="32"/>
          <w:szCs w:val="32"/>
          <w:lang w:val="nl-NL"/>
        </w:rPr>
      </w:pPr>
    </w:p>
    <w:p w14:paraId="6BF21358" w14:textId="546F8203" w:rsidR="0073487E" w:rsidRPr="00CF4DCA" w:rsidRDefault="00D25649" w:rsidP="00891BD3">
      <w:pPr>
        <w:jc w:val="center"/>
        <w:rPr>
          <w:rFonts w:ascii="Cambria" w:hAnsi="Cambria"/>
          <w:b/>
          <w:sz w:val="32"/>
          <w:szCs w:val="32"/>
          <w:lang w:val="nl-NL"/>
        </w:rPr>
      </w:pPr>
      <w:r w:rsidRPr="00CF4DCA">
        <w:rPr>
          <w:rFonts w:ascii="Cambria" w:hAnsi="Cambria"/>
          <w:b/>
          <w:noProof/>
          <w:sz w:val="32"/>
          <w:szCs w:val="32"/>
          <w:lang w:val="nl-NL"/>
        </w:rPr>
        <mc:AlternateContent>
          <mc:Choice Requires="wps">
            <w:drawing>
              <wp:anchor distT="0" distB="0" distL="114300" distR="114300" simplePos="0" relativeHeight="251662336" behindDoc="1" locked="0" layoutInCell="1" allowOverlap="1" wp14:anchorId="21DBBA4E" wp14:editId="32BD68D3">
                <wp:simplePos x="0" y="0"/>
                <wp:positionH relativeFrom="column">
                  <wp:posOffset>408108</wp:posOffset>
                </wp:positionH>
                <wp:positionV relativeFrom="paragraph">
                  <wp:posOffset>67967</wp:posOffset>
                </wp:positionV>
                <wp:extent cx="5025390" cy="3105128"/>
                <wp:effectExtent l="25400" t="25400" r="130810" b="121285"/>
                <wp:wrapNone/>
                <wp:docPr id="10" name="Rectangle 10"/>
                <wp:cNvGraphicFramePr/>
                <a:graphic xmlns:a="http://schemas.openxmlformats.org/drawingml/2006/main">
                  <a:graphicData uri="http://schemas.microsoft.com/office/word/2010/wordprocessingShape">
                    <wps:wsp>
                      <wps:cNvSpPr/>
                      <wps:spPr>
                        <a:xfrm>
                          <a:off x="0" y="0"/>
                          <a:ext cx="5025390" cy="3105128"/>
                        </a:xfrm>
                        <a:prstGeom prst="rect">
                          <a:avLst/>
                        </a:prstGeom>
                        <a:solidFill>
                          <a:schemeClr val="lt1">
                            <a:alpha val="0"/>
                          </a:schemeClr>
                        </a:solidFill>
                        <a:ln w="12700">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2D3" id="Rectangle 10" o:spid="_x0000_s1026" style="position:absolute;margin-left:32.15pt;margin-top:5.35pt;width:395.7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" fillcolor="white [3201]" strokecolor="black [3213]" strokeweight="1pt">
                <v:fill opacity="0"/>
                <v:shadow on="t" color="black" opacity="26214f" origin="-.5,-.5" offset=".74836mm,.74836mm"/>
              </v:rect>
            </w:pict>
          </mc:Fallback>
        </mc:AlternateContent>
      </w:r>
    </w:p>
    <w:p w14:paraId="276B34BB" w14:textId="77777777" w:rsidR="00D25649" w:rsidRPr="00CF4DCA" w:rsidRDefault="00D25649" w:rsidP="00F54C1C">
      <w:pPr>
        <w:jc w:val="center"/>
        <w:rPr>
          <w:rFonts w:ascii="Cambria" w:hAnsi="Cambria"/>
          <w:b/>
          <w:sz w:val="44"/>
          <w:szCs w:val="44"/>
          <w:lang w:val="nl-NL"/>
        </w:rPr>
      </w:pPr>
    </w:p>
    <w:p w14:paraId="5F913034" w14:textId="77777777" w:rsidR="00D960D6" w:rsidRDefault="00D960D6" w:rsidP="00D960D6">
      <w:pPr>
        <w:jc w:val="center"/>
        <w:rPr>
          <w:ins w:id="0" w:author="jorn de bruin" w:date="2017-07-02T20:26:00Z"/>
          <w:rFonts w:ascii="Cambria" w:hAnsi="Cambria"/>
          <w:b/>
          <w:sz w:val="44"/>
          <w:szCs w:val="44"/>
          <w:lang w:val="nl-NL"/>
        </w:rPr>
      </w:pPr>
      <w:ins w:id="1" w:author="jorn de bruin" w:date="2017-07-02T20:26:00Z">
        <w:r>
          <w:rPr>
            <w:rFonts w:ascii="Cambria" w:hAnsi="Cambria"/>
            <w:b/>
            <w:sz w:val="44"/>
            <w:szCs w:val="44"/>
            <w:lang w:val="nl-NL"/>
          </w:rPr>
          <w:t>Bedrijf.bv</w:t>
        </w:r>
      </w:ins>
    </w:p>
    <w:p w14:paraId="5FF32B35" w14:textId="77777777" w:rsidR="00D960D6" w:rsidRDefault="00D960D6" w:rsidP="00D960D6">
      <w:pPr>
        <w:jc w:val="center"/>
        <w:rPr>
          <w:ins w:id="2" w:author="jorn de bruin" w:date="2017-07-02T20:26:00Z"/>
          <w:rFonts w:ascii="Cambria" w:hAnsi="Cambria"/>
          <w:b/>
          <w:sz w:val="44"/>
          <w:szCs w:val="44"/>
          <w:lang w:val="nl-NL"/>
        </w:rPr>
      </w:pPr>
    </w:p>
    <w:p w14:paraId="0ECD74D0" w14:textId="77777777" w:rsidR="00D960D6" w:rsidRDefault="00D960D6" w:rsidP="00D960D6">
      <w:pPr>
        <w:jc w:val="center"/>
        <w:rPr>
          <w:ins w:id="3" w:author="jorn de bruin" w:date="2017-07-02T20:26:00Z"/>
          <w:rFonts w:ascii="Cambria" w:hAnsi="Cambria"/>
          <w:b/>
          <w:sz w:val="44"/>
          <w:szCs w:val="44"/>
          <w:lang w:val="nl-NL"/>
        </w:rPr>
      </w:pPr>
      <w:proofErr w:type="spellStart"/>
      <w:ins w:id="4" w:author="jorn de bruin" w:date="2017-07-02T20:26:00Z">
        <w:r>
          <w:rPr>
            <w:rFonts w:ascii="Cambria" w:hAnsi="Cambria"/>
            <w:b/>
            <w:sz w:val="44"/>
            <w:szCs w:val="44"/>
            <w:lang w:val="nl-NL"/>
          </w:rPr>
          <w:t>Jorn’s</w:t>
        </w:r>
        <w:proofErr w:type="spellEnd"/>
        <w:r>
          <w:rPr>
            <w:rFonts w:ascii="Cambria" w:hAnsi="Cambria"/>
            <w:b/>
            <w:sz w:val="44"/>
            <w:szCs w:val="44"/>
            <w:lang w:val="nl-NL"/>
          </w:rPr>
          <w:t xml:space="preserve"> project</w:t>
        </w:r>
      </w:ins>
    </w:p>
    <w:p w14:paraId="7B06F9E5" w14:textId="77777777" w:rsidR="00D960D6" w:rsidRDefault="00D960D6" w:rsidP="00D960D6">
      <w:pPr>
        <w:jc w:val="center"/>
        <w:rPr>
          <w:ins w:id="5" w:author="jorn de bruin" w:date="2017-07-02T20:26:00Z"/>
          <w:rFonts w:ascii="Cambria" w:hAnsi="Cambria"/>
          <w:b/>
          <w:sz w:val="36"/>
          <w:szCs w:val="36"/>
          <w:lang w:val="nl-NL"/>
        </w:rPr>
      </w:pPr>
      <w:ins w:id="6" w:author="jorn de bruin" w:date="2017-07-02T20:26:00Z">
        <w:r>
          <w:rPr>
            <w:rFonts w:ascii="Cambria" w:hAnsi="Cambria"/>
            <w:b/>
            <w:sz w:val="36"/>
            <w:szCs w:val="36"/>
            <w:lang w:val="nl-NL"/>
          </w:rPr>
          <w:t>Project 1</w:t>
        </w:r>
      </w:ins>
    </w:p>
    <w:p w14:paraId="55ADB815" w14:textId="77777777" w:rsidR="00D960D6" w:rsidRDefault="00D960D6" w:rsidP="00D960D6">
      <w:pPr>
        <w:jc w:val="center"/>
        <w:rPr>
          <w:ins w:id="7" w:author="jorn de bruin" w:date="2017-07-02T20:26:00Z"/>
          <w:rFonts w:ascii="Cambria" w:hAnsi="Cambria"/>
          <w:b/>
          <w:sz w:val="32"/>
          <w:szCs w:val="32"/>
          <w:lang w:val="nl-NL"/>
        </w:rPr>
      </w:pPr>
    </w:p>
    <w:p w14:paraId="047BDB12" w14:textId="0285C1F7" w:rsidR="00D960D6" w:rsidRDefault="00D960D6" w:rsidP="00D960D6">
      <w:pPr>
        <w:jc w:val="center"/>
        <w:rPr>
          <w:ins w:id="8" w:author="jorn de bruin" w:date="2017-07-02T20:26:00Z"/>
          <w:rFonts w:ascii="Cambria" w:hAnsi="Cambria"/>
          <w:b/>
          <w:sz w:val="44"/>
          <w:szCs w:val="44"/>
          <w:lang w:val="nl-NL"/>
        </w:rPr>
      </w:pPr>
      <w:ins w:id="9" w:author="jorn de bruin" w:date="2017-07-02T20:26:00Z">
        <w:r>
          <w:rPr>
            <w:rFonts w:ascii="Cambria" w:hAnsi="Cambria"/>
            <w:b/>
            <w:sz w:val="44"/>
            <w:szCs w:val="44"/>
            <w:lang w:val="nl-NL"/>
          </w:rPr>
          <w:t>Functioneel ontwerp</w:t>
        </w:r>
      </w:ins>
    </w:p>
    <w:p w14:paraId="1E8FE20F" w14:textId="77777777" w:rsidR="00D960D6" w:rsidRDefault="00D960D6" w:rsidP="00D960D6">
      <w:pPr>
        <w:tabs>
          <w:tab w:val="right" w:pos="4253"/>
          <w:tab w:val="left" w:pos="4395"/>
        </w:tabs>
        <w:ind w:left="708" w:firstLine="708"/>
        <w:rPr>
          <w:ins w:id="10" w:author="jorn de bruin" w:date="2017-07-02T20:26:00Z"/>
          <w:rFonts w:ascii="Cambria" w:hAnsi="Cambria"/>
          <w:szCs w:val="24"/>
          <w:lang w:val="nl-NL"/>
        </w:rPr>
      </w:pPr>
    </w:p>
    <w:p w14:paraId="10E02CD9" w14:textId="77777777" w:rsidR="00D960D6" w:rsidRPr="007C3D7B" w:rsidRDefault="00D960D6" w:rsidP="00D960D6">
      <w:pPr>
        <w:tabs>
          <w:tab w:val="right" w:pos="4253"/>
          <w:tab w:val="left" w:pos="4395"/>
        </w:tabs>
        <w:ind w:left="708" w:firstLine="708"/>
        <w:rPr>
          <w:ins w:id="11" w:author="jorn de bruin" w:date="2017-07-02T20:26:00Z"/>
          <w:rFonts w:ascii="Cambria" w:hAnsi="Cambria"/>
          <w:szCs w:val="24"/>
          <w:lang w:val="nl-NL"/>
        </w:rPr>
      </w:pPr>
      <w:ins w:id="12" w:author="jorn de bruin" w:date="2017-07-02T20:26:00Z">
        <w:r w:rsidRPr="007C3D7B">
          <w:rPr>
            <w:rFonts w:ascii="Cambria" w:hAnsi="Cambria"/>
            <w:szCs w:val="24"/>
            <w:lang w:val="nl-NL"/>
          </w:rPr>
          <w:tab/>
        </w:r>
        <w:r w:rsidRPr="007C3D7B">
          <w:rPr>
            <w:rFonts w:ascii="Cambria" w:hAnsi="Cambria"/>
            <w:i/>
            <w:szCs w:val="24"/>
            <w:lang w:val="nl-NL"/>
          </w:rPr>
          <w:t>In opdracht van</w:t>
        </w:r>
        <w:r>
          <w:rPr>
            <w:rFonts w:ascii="Cambria" w:hAnsi="Cambria"/>
            <w:szCs w:val="24"/>
            <w:lang w:val="nl-NL"/>
          </w:rPr>
          <w:tab/>
          <w:t>: Johan Koster</w:t>
        </w:r>
      </w:ins>
    </w:p>
    <w:p w14:paraId="66E036D2" w14:textId="6D47C06F" w:rsidR="00F54C1C" w:rsidRPr="00CF4DCA" w:rsidDel="00D960D6" w:rsidRDefault="00F54C1C" w:rsidP="00F54C1C">
      <w:pPr>
        <w:jc w:val="center"/>
        <w:rPr>
          <w:del w:id="13" w:author="jorn de bruin" w:date="2017-07-02T20:26:00Z"/>
          <w:rFonts w:ascii="Cambria" w:hAnsi="Cambria"/>
          <w:b/>
          <w:sz w:val="44"/>
          <w:szCs w:val="44"/>
          <w:lang w:val="nl-NL"/>
        </w:rPr>
      </w:pPr>
      <w:del w:id="14" w:author="jorn de bruin" w:date="2017-07-02T20:26:00Z">
        <w:r w:rsidRPr="00CF4DCA" w:rsidDel="00D960D6">
          <w:rPr>
            <w:rFonts w:ascii="Cambria" w:hAnsi="Cambria"/>
            <w:b/>
            <w:sz w:val="44"/>
            <w:szCs w:val="44"/>
            <w:lang w:val="nl-NL"/>
          </w:rPr>
          <w:delText>&lt;Naam Bedrijf opdrachtgever&gt;</w:delText>
        </w:r>
      </w:del>
    </w:p>
    <w:p w14:paraId="4AD2C32F" w14:textId="74AE49A6" w:rsidR="00D25649" w:rsidRPr="00CF4DCA" w:rsidDel="00D960D6" w:rsidRDefault="00D25649" w:rsidP="00F54C1C">
      <w:pPr>
        <w:jc w:val="center"/>
        <w:rPr>
          <w:del w:id="15" w:author="jorn de bruin" w:date="2017-07-02T20:26:00Z"/>
          <w:rFonts w:ascii="Cambria" w:hAnsi="Cambria"/>
          <w:b/>
          <w:sz w:val="44"/>
          <w:szCs w:val="44"/>
          <w:lang w:val="nl-NL"/>
        </w:rPr>
      </w:pPr>
    </w:p>
    <w:p w14:paraId="42A408A1" w14:textId="53E8201D" w:rsidR="00F54C1C" w:rsidRPr="00CF4DCA" w:rsidDel="00D960D6" w:rsidRDefault="00F54C1C" w:rsidP="00F54C1C">
      <w:pPr>
        <w:jc w:val="center"/>
        <w:rPr>
          <w:del w:id="16" w:author="jorn de bruin" w:date="2017-07-02T20:26:00Z"/>
          <w:rFonts w:ascii="Cambria" w:hAnsi="Cambria"/>
          <w:b/>
          <w:sz w:val="44"/>
          <w:szCs w:val="44"/>
          <w:lang w:val="nl-NL"/>
        </w:rPr>
      </w:pPr>
      <w:del w:id="17" w:author="jorn de bruin" w:date="2017-06-28T22:01:00Z">
        <w:r w:rsidRPr="00CF4DCA" w:rsidDel="00CC15CC">
          <w:rPr>
            <w:rFonts w:ascii="Cambria" w:hAnsi="Cambria"/>
            <w:b/>
            <w:sz w:val="44"/>
            <w:szCs w:val="44"/>
            <w:lang w:val="nl-NL"/>
          </w:rPr>
          <w:delText>&lt;Naam Project&gt;</w:delText>
        </w:r>
      </w:del>
    </w:p>
    <w:p w14:paraId="29EBE95F" w14:textId="5738B29E" w:rsidR="00F54C1C" w:rsidRPr="00CF4DCA" w:rsidDel="00D960D6" w:rsidRDefault="00F54C1C" w:rsidP="00F54C1C">
      <w:pPr>
        <w:jc w:val="center"/>
        <w:rPr>
          <w:del w:id="18" w:author="jorn de bruin" w:date="2017-07-02T20:26:00Z"/>
          <w:rFonts w:ascii="Cambria" w:hAnsi="Cambria"/>
          <w:b/>
          <w:sz w:val="36"/>
          <w:szCs w:val="36"/>
          <w:lang w:val="nl-NL"/>
        </w:rPr>
      </w:pPr>
      <w:del w:id="19" w:author="jorn de bruin" w:date="2017-07-02T20:26:00Z">
        <w:r w:rsidRPr="00CF4DCA" w:rsidDel="00D960D6">
          <w:rPr>
            <w:rFonts w:ascii="Cambria" w:hAnsi="Cambria"/>
            <w:b/>
            <w:sz w:val="36"/>
            <w:szCs w:val="36"/>
            <w:lang w:val="nl-NL"/>
          </w:rPr>
          <w:delText xml:space="preserve">Project </w:delText>
        </w:r>
      </w:del>
      <w:del w:id="20" w:author="jorn de bruin" w:date="2017-06-28T22:01:00Z">
        <w:r w:rsidRPr="00CF4DCA" w:rsidDel="00CC15CC">
          <w:rPr>
            <w:rFonts w:ascii="Cambria" w:hAnsi="Cambria"/>
            <w:b/>
            <w:sz w:val="36"/>
            <w:szCs w:val="36"/>
            <w:lang w:val="nl-NL"/>
          </w:rPr>
          <w:delText>&lt;nummer&gt;</w:delText>
        </w:r>
      </w:del>
    </w:p>
    <w:p w14:paraId="40DD166C" w14:textId="35293E6D" w:rsidR="0073487E" w:rsidRPr="00CF4DCA" w:rsidDel="00D960D6" w:rsidRDefault="0073487E" w:rsidP="00891BD3">
      <w:pPr>
        <w:jc w:val="center"/>
        <w:rPr>
          <w:del w:id="21" w:author="jorn de bruin" w:date="2017-07-02T20:26:00Z"/>
          <w:rFonts w:ascii="Cambria" w:hAnsi="Cambria"/>
          <w:b/>
          <w:sz w:val="32"/>
          <w:szCs w:val="32"/>
          <w:lang w:val="nl-NL"/>
        </w:rPr>
      </w:pPr>
    </w:p>
    <w:p w14:paraId="07B131AD" w14:textId="3A720B87" w:rsidR="00D25649" w:rsidRPr="00CF4DCA" w:rsidDel="00D960D6" w:rsidRDefault="00ED7EB9" w:rsidP="00D25649">
      <w:pPr>
        <w:jc w:val="center"/>
        <w:rPr>
          <w:del w:id="22" w:author="jorn de bruin" w:date="2017-07-02T20:26:00Z"/>
          <w:rFonts w:ascii="Cambria" w:hAnsi="Cambria"/>
          <w:b/>
          <w:sz w:val="44"/>
          <w:szCs w:val="44"/>
          <w:lang w:val="nl-NL"/>
        </w:rPr>
      </w:pPr>
      <w:del w:id="23" w:author="jorn de bruin" w:date="2017-07-02T20:26:00Z">
        <w:r w:rsidRPr="00CF4DCA" w:rsidDel="00D960D6">
          <w:rPr>
            <w:rFonts w:ascii="Cambria" w:hAnsi="Cambria"/>
            <w:b/>
            <w:sz w:val="44"/>
            <w:szCs w:val="44"/>
            <w:lang w:val="nl-NL"/>
          </w:rPr>
          <w:delText>Functioneel Ontwerp</w:delText>
        </w:r>
      </w:del>
    </w:p>
    <w:p w14:paraId="1296C97A" w14:textId="4430FD7A" w:rsidR="00D25649" w:rsidRPr="00CF4DCA" w:rsidDel="00D960D6" w:rsidRDefault="00D25649" w:rsidP="00D25649">
      <w:pPr>
        <w:tabs>
          <w:tab w:val="right" w:pos="4253"/>
          <w:tab w:val="left" w:pos="4395"/>
        </w:tabs>
        <w:ind w:left="708" w:firstLine="708"/>
        <w:rPr>
          <w:del w:id="24" w:author="jorn de bruin" w:date="2017-07-02T20:26:00Z"/>
          <w:rFonts w:ascii="Cambria" w:hAnsi="Cambria"/>
          <w:szCs w:val="24"/>
          <w:lang w:val="nl-NL"/>
        </w:rPr>
      </w:pPr>
    </w:p>
    <w:p w14:paraId="0B708818" w14:textId="6AC9ECE0" w:rsidR="00D25649" w:rsidRPr="00CF4DCA" w:rsidRDefault="00D25649" w:rsidP="00D25649">
      <w:pPr>
        <w:tabs>
          <w:tab w:val="right" w:pos="4253"/>
          <w:tab w:val="left" w:pos="4395"/>
        </w:tabs>
        <w:ind w:left="708" w:firstLine="708"/>
        <w:rPr>
          <w:rFonts w:ascii="Cambria" w:hAnsi="Cambria"/>
          <w:szCs w:val="24"/>
          <w:lang w:val="nl-NL"/>
        </w:rPr>
      </w:pPr>
      <w:del w:id="25" w:author="jorn de bruin" w:date="2017-07-02T20:26:00Z">
        <w:r w:rsidRPr="00CF4DCA" w:rsidDel="00D960D6">
          <w:rPr>
            <w:rFonts w:ascii="Cambria" w:hAnsi="Cambria"/>
            <w:szCs w:val="24"/>
            <w:lang w:val="nl-NL"/>
          </w:rPr>
          <w:tab/>
        </w:r>
        <w:r w:rsidRPr="00CF4DCA" w:rsidDel="00D960D6">
          <w:rPr>
            <w:rFonts w:ascii="Cambria" w:hAnsi="Cambria"/>
            <w:i/>
            <w:szCs w:val="24"/>
            <w:lang w:val="nl-NL"/>
          </w:rPr>
          <w:delText>In opdracht van</w:delText>
        </w:r>
        <w:r w:rsidRPr="00CF4DCA" w:rsidDel="00D960D6">
          <w:rPr>
            <w:rFonts w:ascii="Cambria" w:hAnsi="Cambria"/>
            <w:szCs w:val="24"/>
            <w:lang w:val="nl-NL"/>
          </w:rPr>
          <w:tab/>
          <w:delText xml:space="preserve">: </w:delText>
        </w:r>
      </w:del>
      <w:del w:id="26" w:author="jorn de bruin" w:date="2017-06-28T22:01:00Z">
        <w:r w:rsidRPr="00CF4DCA" w:rsidDel="00CC15CC">
          <w:rPr>
            <w:rFonts w:ascii="Cambria" w:hAnsi="Cambria"/>
            <w:szCs w:val="24"/>
            <w:lang w:val="nl-NL"/>
          </w:rPr>
          <w:delText>&lt;naam opdrachtgever&gt;</w:delText>
        </w:r>
      </w:del>
    </w:p>
    <w:p w14:paraId="4259D5EC" w14:textId="77777777" w:rsidR="00D25649" w:rsidRPr="00CF4DCA" w:rsidRDefault="00D25649" w:rsidP="00D25649">
      <w:pPr>
        <w:jc w:val="center"/>
        <w:rPr>
          <w:rFonts w:ascii="Cambria" w:hAnsi="Cambria"/>
          <w:b/>
          <w:sz w:val="44"/>
          <w:szCs w:val="44"/>
          <w:lang w:val="nl-NL"/>
        </w:rPr>
      </w:pPr>
    </w:p>
    <w:p w14:paraId="281798C4" w14:textId="77777777" w:rsidR="00D25649" w:rsidRPr="00CF4DCA" w:rsidRDefault="00D25649" w:rsidP="00891BD3">
      <w:pPr>
        <w:jc w:val="center"/>
        <w:rPr>
          <w:rFonts w:ascii="Cambria" w:hAnsi="Cambria"/>
          <w:b/>
          <w:sz w:val="32"/>
          <w:szCs w:val="32"/>
          <w:lang w:val="nl-NL"/>
        </w:rPr>
      </w:pPr>
    </w:p>
    <w:p w14:paraId="400A2638" w14:textId="628B0A9F" w:rsidR="00973862" w:rsidRPr="00CF4DCA" w:rsidRDefault="00973862" w:rsidP="00891BD3">
      <w:pPr>
        <w:jc w:val="center"/>
        <w:rPr>
          <w:rFonts w:ascii="Cambria" w:hAnsi="Cambria"/>
          <w:b/>
          <w:sz w:val="36"/>
          <w:szCs w:val="36"/>
          <w:lang w:val="nl-NL"/>
        </w:rPr>
      </w:pPr>
    </w:p>
    <w:p w14:paraId="7D7EE717" w14:textId="77777777" w:rsidR="009D5486" w:rsidRPr="00CF4DCA" w:rsidRDefault="009D5486" w:rsidP="009D5486">
      <w:pPr>
        <w:jc w:val="center"/>
        <w:rPr>
          <w:rFonts w:ascii="Cambria" w:hAnsi="Cambria"/>
          <w:i/>
          <w:sz w:val="32"/>
          <w:szCs w:val="32"/>
          <w:lang w:val="nl-NL"/>
        </w:rPr>
      </w:pPr>
    </w:p>
    <w:p w14:paraId="4395D81B" w14:textId="01CF5897" w:rsidR="00973862" w:rsidRPr="00CF4DCA" w:rsidRDefault="00973862" w:rsidP="009D5486">
      <w:pPr>
        <w:jc w:val="center"/>
        <w:rPr>
          <w:rFonts w:ascii="Cambria" w:hAnsi="Cambria"/>
          <w:b/>
          <w:sz w:val="32"/>
          <w:szCs w:val="32"/>
          <w:lang w:val="nl-NL"/>
        </w:rPr>
      </w:pPr>
    </w:p>
    <w:p w14:paraId="66905A20" w14:textId="01C98638" w:rsidR="00973862" w:rsidRPr="00CF4DCA" w:rsidRDefault="00973862" w:rsidP="009D5486">
      <w:pPr>
        <w:jc w:val="center"/>
        <w:rPr>
          <w:rFonts w:ascii="Cambria" w:hAnsi="Cambria"/>
          <w:b/>
          <w:sz w:val="32"/>
          <w:szCs w:val="32"/>
          <w:lang w:val="nl-NL"/>
        </w:rPr>
      </w:pPr>
    </w:p>
    <w:p w14:paraId="7125207D" w14:textId="29F761F1" w:rsidR="009D5486" w:rsidRPr="00CF4DCA" w:rsidRDefault="009D5486" w:rsidP="009D5486">
      <w:pPr>
        <w:rPr>
          <w:rFonts w:ascii="Cambria" w:hAnsi="Cambria"/>
          <w:i/>
          <w:lang w:val="nl-NL"/>
        </w:rPr>
      </w:pPr>
    </w:p>
    <w:p w14:paraId="385C5924" w14:textId="6631EC9A" w:rsidR="009D5486" w:rsidRPr="00CF4DCA" w:rsidRDefault="009D5486" w:rsidP="009D5486">
      <w:pPr>
        <w:rPr>
          <w:rFonts w:ascii="Cambria" w:hAnsi="Cambria"/>
          <w:i/>
          <w:lang w:val="nl-NL"/>
        </w:rPr>
      </w:pPr>
    </w:p>
    <w:p w14:paraId="0B79C13D" w14:textId="0383009F" w:rsidR="009D5486" w:rsidRPr="00CF4DCA" w:rsidRDefault="009D5486" w:rsidP="009D5486">
      <w:pPr>
        <w:rPr>
          <w:rFonts w:ascii="Cambria" w:hAnsi="Cambria"/>
          <w:szCs w:val="24"/>
          <w:lang w:val="nl-NL"/>
        </w:rPr>
      </w:pPr>
    </w:p>
    <w:p w14:paraId="7CB20605" w14:textId="3734650A" w:rsidR="0073487E" w:rsidRPr="00CF4DCA" w:rsidRDefault="0073487E" w:rsidP="009D5486">
      <w:pPr>
        <w:rPr>
          <w:rFonts w:ascii="Cambria" w:hAnsi="Cambria"/>
          <w:szCs w:val="24"/>
          <w:lang w:val="nl-NL"/>
        </w:rPr>
      </w:pPr>
    </w:p>
    <w:p w14:paraId="4ADE610E" w14:textId="383701A0" w:rsidR="00973862" w:rsidDel="00D960D6" w:rsidRDefault="00973862" w:rsidP="009D5486">
      <w:pPr>
        <w:rPr>
          <w:del w:id="27" w:author="jorn de bruin" w:date="2017-07-02T20:27:00Z"/>
          <w:rFonts w:ascii="Cambria" w:hAnsi="Cambria"/>
          <w:szCs w:val="24"/>
          <w:lang w:val="nl-NL"/>
        </w:rPr>
      </w:pPr>
    </w:p>
    <w:p w14:paraId="31461FF5" w14:textId="77777777" w:rsidR="00D960D6" w:rsidRPr="00CF4DCA" w:rsidRDefault="00D960D6" w:rsidP="009D5486">
      <w:pPr>
        <w:rPr>
          <w:ins w:id="28" w:author="jorn de bruin" w:date="2017-07-02T20:27:00Z"/>
          <w:rFonts w:ascii="Cambria" w:hAnsi="Cambria"/>
          <w:szCs w:val="24"/>
          <w:lang w:val="nl-NL"/>
        </w:rPr>
      </w:pPr>
    </w:p>
    <w:p w14:paraId="3EAEA538" w14:textId="3250E84A" w:rsidR="009D5486" w:rsidDel="00D960D6" w:rsidRDefault="009D5486" w:rsidP="009D5486">
      <w:pPr>
        <w:rPr>
          <w:del w:id="29" w:author="jorn de bruin" w:date="2017-07-02T20:27:00Z"/>
          <w:rFonts w:ascii="Cambria" w:hAnsi="Cambria"/>
          <w:szCs w:val="24"/>
          <w:lang w:val="nl-NL"/>
        </w:rPr>
      </w:pPr>
    </w:p>
    <w:p w14:paraId="64EC3C77" w14:textId="77777777" w:rsidR="00D960D6" w:rsidRPr="00CF4DCA" w:rsidRDefault="00D960D6" w:rsidP="009D5486">
      <w:pPr>
        <w:rPr>
          <w:ins w:id="30" w:author="jorn de bruin" w:date="2017-07-02T20:27:00Z"/>
          <w:rFonts w:ascii="Cambria" w:hAnsi="Cambria"/>
          <w:szCs w:val="24"/>
          <w:lang w:val="nl-NL"/>
        </w:rPr>
      </w:pPr>
    </w:p>
    <w:p w14:paraId="4D051ACD" w14:textId="2E67CB5A" w:rsidR="009D5486" w:rsidRPr="00CF4DCA" w:rsidDel="00D960D6" w:rsidRDefault="009D5486" w:rsidP="009D5486">
      <w:pPr>
        <w:rPr>
          <w:del w:id="31" w:author="jorn de bruin" w:date="2017-07-02T20:27:00Z"/>
          <w:rFonts w:ascii="Cambria" w:hAnsi="Cambria"/>
          <w:szCs w:val="24"/>
          <w:lang w:val="nl-NL"/>
        </w:rPr>
      </w:pPr>
    </w:p>
    <w:p w14:paraId="1BFBC3E1" w14:textId="11F71207" w:rsidR="00973862" w:rsidRPr="00CF4DCA" w:rsidDel="00D960D6" w:rsidRDefault="00973862" w:rsidP="009D5486">
      <w:pPr>
        <w:rPr>
          <w:del w:id="32" w:author="jorn de bruin" w:date="2017-07-02T20:27:00Z"/>
          <w:rFonts w:ascii="Cambria" w:hAnsi="Cambria"/>
          <w:szCs w:val="24"/>
          <w:lang w:val="nl-NL"/>
        </w:rPr>
      </w:pPr>
    </w:p>
    <w:p w14:paraId="6694A926" w14:textId="77777777" w:rsidR="005901BA" w:rsidRPr="00CF4DCA" w:rsidRDefault="005901BA" w:rsidP="009D5486">
      <w:pPr>
        <w:rPr>
          <w:rFonts w:ascii="Cambria" w:hAnsi="Cambria"/>
          <w:szCs w:val="24"/>
          <w:lang w:val="nl-NL"/>
        </w:rPr>
      </w:pPr>
    </w:p>
    <w:p w14:paraId="702A1342" w14:textId="77777777" w:rsidR="005901BA" w:rsidRPr="00CF4DCA" w:rsidRDefault="005901BA" w:rsidP="009D5486">
      <w:pPr>
        <w:rPr>
          <w:rFonts w:ascii="Cambria" w:hAnsi="Cambria"/>
          <w:szCs w:val="24"/>
          <w:lang w:val="nl-NL"/>
        </w:rPr>
      </w:pPr>
    </w:p>
    <w:p w14:paraId="110E1BF1" w14:textId="1D078EA6" w:rsidR="009D5486" w:rsidRPr="00CF4DCA" w:rsidRDefault="009D5486" w:rsidP="009D5486">
      <w:pPr>
        <w:rPr>
          <w:rFonts w:ascii="Cambria" w:hAnsi="Cambria"/>
          <w:szCs w:val="24"/>
          <w:lang w:val="nl-NL"/>
        </w:rPr>
      </w:pPr>
    </w:p>
    <w:p w14:paraId="6552AA11" w14:textId="0A2BF314" w:rsidR="009D5486" w:rsidRPr="00CF4DCA" w:rsidRDefault="009D5486" w:rsidP="009D5486">
      <w:pPr>
        <w:rPr>
          <w:rFonts w:ascii="Cambria" w:hAnsi="Cambria"/>
          <w:szCs w:val="24"/>
          <w:lang w:val="nl-NL"/>
        </w:rPr>
      </w:pPr>
    </w:p>
    <w:p w14:paraId="4504E850" w14:textId="77777777" w:rsidR="00D960D6" w:rsidRPr="007C3D7B" w:rsidRDefault="00973862" w:rsidP="00D960D6">
      <w:pPr>
        <w:tabs>
          <w:tab w:val="right" w:pos="6379"/>
          <w:tab w:val="left" w:pos="6521"/>
        </w:tabs>
        <w:rPr>
          <w:ins w:id="33" w:author="jorn de bruin" w:date="2017-07-02T20:27:00Z"/>
          <w:rFonts w:ascii="Cambria" w:hAnsi="Cambria"/>
          <w:szCs w:val="24"/>
          <w:lang w:val="nl-NL"/>
        </w:rPr>
      </w:pPr>
      <w:r w:rsidRPr="00CF4DCA">
        <w:rPr>
          <w:rFonts w:ascii="Cambria" w:hAnsi="Cambria"/>
          <w:szCs w:val="24"/>
          <w:lang w:val="nl-NL"/>
        </w:rPr>
        <w:tab/>
      </w:r>
      <w:ins w:id="34" w:author="jorn de bruin" w:date="2017-07-02T20:27:00Z">
        <w:r w:rsidR="00D960D6" w:rsidRPr="007C3D7B">
          <w:rPr>
            <w:rFonts w:ascii="Cambria" w:hAnsi="Cambria"/>
            <w:i/>
            <w:szCs w:val="24"/>
            <w:lang w:val="nl-NL"/>
          </w:rPr>
          <w:t>Auteur(s)</w:t>
        </w:r>
        <w:r w:rsidR="00D960D6" w:rsidRPr="007C3D7B">
          <w:rPr>
            <w:rFonts w:ascii="Cambria" w:hAnsi="Cambria"/>
            <w:szCs w:val="24"/>
            <w:lang w:val="nl-NL"/>
          </w:rPr>
          <w:tab/>
          <w:t>:</w:t>
        </w:r>
        <w:r w:rsidR="00D960D6">
          <w:rPr>
            <w:rFonts w:ascii="Cambria" w:hAnsi="Cambria"/>
            <w:szCs w:val="24"/>
            <w:lang w:val="nl-NL"/>
          </w:rPr>
          <w:tab/>
          <w:t>Jorn de Bruin</w:t>
        </w:r>
      </w:ins>
    </w:p>
    <w:p w14:paraId="68512E1C" w14:textId="77777777" w:rsidR="00D960D6" w:rsidRPr="007C3D7B" w:rsidRDefault="00D960D6" w:rsidP="00D960D6">
      <w:pPr>
        <w:tabs>
          <w:tab w:val="right" w:pos="6379"/>
          <w:tab w:val="left" w:pos="6521"/>
        </w:tabs>
        <w:rPr>
          <w:ins w:id="35" w:author="jorn de bruin" w:date="2017-07-02T20:27:00Z"/>
          <w:rFonts w:ascii="Cambria" w:hAnsi="Cambria"/>
          <w:szCs w:val="24"/>
          <w:lang w:val="nl-NL"/>
        </w:rPr>
      </w:pPr>
      <w:ins w:id="36" w:author="jorn de bruin" w:date="2017-07-02T20:27:00Z">
        <w:r w:rsidRPr="007C3D7B">
          <w:rPr>
            <w:rFonts w:ascii="Cambria" w:hAnsi="Cambria"/>
            <w:szCs w:val="24"/>
            <w:lang w:val="nl-NL"/>
          </w:rPr>
          <w:tab/>
        </w:r>
        <w:r w:rsidRPr="007C3D7B">
          <w:rPr>
            <w:rFonts w:ascii="Cambria" w:hAnsi="Cambria"/>
            <w:i/>
            <w:szCs w:val="24"/>
            <w:lang w:val="nl-NL"/>
          </w:rPr>
          <w:t>Klas</w:t>
        </w:r>
        <w:r w:rsidRPr="007C3D7B">
          <w:rPr>
            <w:rFonts w:ascii="Cambria" w:hAnsi="Cambria"/>
            <w:szCs w:val="24"/>
            <w:lang w:val="nl-NL"/>
          </w:rPr>
          <w:tab/>
          <w:t>:</w:t>
        </w:r>
        <w:r>
          <w:rPr>
            <w:rFonts w:ascii="Cambria" w:hAnsi="Cambria"/>
            <w:szCs w:val="24"/>
            <w:lang w:val="nl-NL"/>
          </w:rPr>
          <w:tab/>
          <w:t>ITBA4-1c</w:t>
        </w:r>
      </w:ins>
    </w:p>
    <w:p w14:paraId="0D62DB57" w14:textId="77777777" w:rsidR="00D960D6" w:rsidRPr="007C3D7B" w:rsidRDefault="00D960D6" w:rsidP="00D960D6">
      <w:pPr>
        <w:tabs>
          <w:tab w:val="right" w:pos="6379"/>
          <w:tab w:val="left" w:pos="6521"/>
        </w:tabs>
        <w:rPr>
          <w:ins w:id="37" w:author="jorn de bruin" w:date="2017-07-02T20:27:00Z"/>
          <w:rFonts w:ascii="Cambria" w:hAnsi="Cambria"/>
          <w:szCs w:val="24"/>
          <w:lang w:val="nl-NL"/>
        </w:rPr>
      </w:pPr>
    </w:p>
    <w:p w14:paraId="2485530D" w14:textId="77777777" w:rsidR="00D960D6" w:rsidRPr="007C3D7B" w:rsidRDefault="00D960D6" w:rsidP="00D960D6">
      <w:pPr>
        <w:tabs>
          <w:tab w:val="right" w:pos="6379"/>
          <w:tab w:val="left" w:pos="6521"/>
        </w:tabs>
        <w:rPr>
          <w:ins w:id="38" w:author="jorn de bruin" w:date="2017-07-02T20:27:00Z"/>
          <w:rFonts w:ascii="Cambria" w:hAnsi="Cambria"/>
          <w:szCs w:val="24"/>
          <w:lang w:val="nl-NL"/>
        </w:rPr>
      </w:pPr>
      <w:ins w:id="39" w:author="jorn de bruin" w:date="2017-07-02T20:27:00Z">
        <w:r w:rsidRPr="007C3D7B">
          <w:rPr>
            <w:rFonts w:ascii="Cambria" w:hAnsi="Cambria"/>
            <w:szCs w:val="24"/>
            <w:lang w:val="nl-NL"/>
          </w:rPr>
          <w:tab/>
        </w:r>
        <w:r w:rsidRPr="007C3D7B">
          <w:rPr>
            <w:rFonts w:ascii="Cambria" w:hAnsi="Cambria"/>
            <w:i/>
            <w:szCs w:val="24"/>
            <w:lang w:val="nl-NL"/>
          </w:rPr>
          <w:t>Datum</w:t>
        </w:r>
        <w:r w:rsidRPr="007C3D7B">
          <w:rPr>
            <w:rFonts w:ascii="Cambria" w:hAnsi="Cambria"/>
            <w:szCs w:val="24"/>
            <w:lang w:val="nl-NL"/>
          </w:rPr>
          <w:tab/>
          <w:t xml:space="preserve">: </w:t>
        </w:r>
        <w:r>
          <w:rPr>
            <w:rFonts w:ascii="Cambria" w:hAnsi="Cambria"/>
            <w:szCs w:val="24"/>
            <w:lang w:val="nl-NL"/>
          </w:rPr>
          <w:tab/>
          <w:t>11 Mei</w:t>
        </w:r>
      </w:ins>
    </w:p>
    <w:p w14:paraId="29CFE746" w14:textId="77777777" w:rsidR="00D960D6" w:rsidRPr="007C3D7B" w:rsidRDefault="00D960D6" w:rsidP="00D960D6">
      <w:pPr>
        <w:tabs>
          <w:tab w:val="right" w:pos="6379"/>
          <w:tab w:val="left" w:pos="6521"/>
        </w:tabs>
        <w:rPr>
          <w:ins w:id="40" w:author="jorn de bruin" w:date="2017-07-02T20:27:00Z"/>
          <w:rFonts w:ascii="Cambria" w:hAnsi="Cambria"/>
          <w:szCs w:val="24"/>
          <w:lang w:val="nl-NL"/>
        </w:rPr>
      </w:pPr>
      <w:ins w:id="41" w:author="jorn de bruin" w:date="2017-07-02T20:27:00Z">
        <w:r w:rsidRPr="007C3D7B">
          <w:rPr>
            <w:rFonts w:ascii="Cambria" w:hAnsi="Cambria"/>
            <w:szCs w:val="24"/>
            <w:lang w:val="nl-NL"/>
          </w:rPr>
          <w:tab/>
        </w:r>
        <w:r w:rsidRPr="007C3D7B">
          <w:rPr>
            <w:rFonts w:ascii="Cambria" w:hAnsi="Cambria"/>
            <w:i/>
            <w:szCs w:val="24"/>
            <w:lang w:val="nl-NL"/>
          </w:rPr>
          <w:t>Versienummer</w:t>
        </w:r>
        <w:r w:rsidRPr="007C3D7B">
          <w:rPr>
            <w:rFonts w:ascii="Cambria" w:hAnsi="Cambria"/>
            <w:szCs w:val="24"/>
            <w:lang w:val="nl-NL"/>
          </w:rPr>
          <w:tab/>
          <w:t>:</w:t>
        </w:r>
        <w:r>
          <w:rPr>
            <w:rFonts w:ascii="Cambria" w:hAnsi="Cambria"/>
            <w:szCs w:val="24"/>
            <w:lang w:val="nl-NL"/>
          </w:rPr>
          <w:t xml:space="preserve"> </w:t>
        </w:r>
        <w:r>
          <w:rPr>
            <w:rFonts w:ascii="Cambria" w:hAnsi="Cambria"/>
            <w:szCs w:val="24"/>
            <w:lang w:val="nl-NL"/>
          </w:rPr>
          <w:tab/>
          <w:t>0.1</w:t>
        </w:r>
      </w:ins>
    </w:p>
    <w:p w14:paraId="27E84232" w14:textId="77777777" w:rsidR="00D960D6" w:rsidRPr="007C3D7B" w:rsidRDefault="00D960D6" w:rsidP="00D960D6">
      <w:pPr>
        <w:tabs>
          <w:tab w:val="right" w:pos="6379"/>
          <w:tab w:val="left" w:pos="6521"/>
        </w:tabs>
        <w:rPr>
          <w:ins w:id="42" w:author="jorn de bruin" w:date="2017-07-02T20:27:00Z"/>
          <w:rFonts w:ascii="Cambria" w:hAnsi="Cambria"/>
          <w:szCs w:val="24"/>
          <w:lang w:val="nl-NL"/>
        </w:rPr>
      </w:pPr>
      <w:ins w:id="43" w:author="jorn de bruin" w:date="2017-07-02T20:27:00Z">
        <w:r w:rsidRPr="007C3D7B">
          <w:rPr>
            <w:rFonts w:ascii="Cambria" w:hAnsi="Cambria"/>
            <w:szCs w:val="24"/>
            <w:lang w:val="nl-NL"/>
          </w:rPr>
          <w:tab/>
        </w:r>
        <w:r w:rsidRPr="007C3D7B">
          <w:rPr>
            <w:rFonts w:ascii="Cambria" w:hAnsi="Cambria"/>
            <w:i/>
            <w:szCs w:val="24"/>
            <w:lang w:val="nl-NL"/>
          </w:rPr>
          <w:t>Plaats</w:t>
        </w:r>
        <w:r w:rsidRPr="007C3D7B">
          <w:rPr>
            <w:rFonts w:ascii="Cambria" w:hAnsi="Cambria"/>
            <w:szCs w:val="24"/>
            <w:lang w:val="nl-NL"/>
          </w:rPr>
          <w:tab/>
          <w:t xml:space="preserve">: </w:t>
        </w:r>
        <w:r>
          <w:rPr>
            <w:rFonts w:ascii="Cambria" w:hAnsi="Cambria"/>
            <w:szCs w:val="24"/>
            <w:lang w:val="nl-NL"/>
          </w:rPr>
          <w:tab/>
          <w:t>Groningen</w:t>
        </w:r>
      </w:ins>
    </w:p>
    <w:p w14:paraId="144042DF" w14:textId="77777777" w:rsidR="00D960D6" w:rsidRPr="007C3D7B" w:rsidRDefault="00D960D6" w:rsidP="00D960D6">
      <w:pPr>
        <w:tabs>
          <w:tab w:val="right" w:pos="6379"/>
          <w:tab w:val="left" w:pos="6521"/>
        </w:tabs>
        <w:rPr>
          <w:ins w:id="44" w:author="jorn de bruin" w:date="2017-07-02T20:27:00Z"/>
          <w:rFonts w:ascii="Cambria" w:hAnsi="Cambria"/>
          <w:szCs w:val="24"/>
          <w:lang w:val="nl-NL"/>
        </w:rPr>
      </w:pPr>
    </w:p>
    <w:p w14:paraId="6915EF6F" w14:textId="02ECE3D9" w:rsidR="00973862" w:rsidRPr="00CF4DCA" w:rsidDel="00D960D6" w:rsidRDefault="00D960D6" w:rsidP="00D960D6">
      <w:pPr>
        <w:tabs>
          <w:tab w:val="right" w:pos="6379"/>
          <w:tab w:val="left" w:pos="6521"/>
        </w:tabs>
        <w:rPr>
          <w:del w:id="45" w:author="jorn de bruin" w:date="2017-07-02T20:27:00Z"/>
          <w:rFonts w:ascii="Cambria" w:hAnsi="Cambria"/>
          <w:szCs w:val="24"/>
          <w:lang w:val="nl-NL"/>
        </w:rPr>
      </w:pPr>
      <w:ins w:id="46" w:author="jorn de bruin" w:date="2017-07-02T20:27:00Z">
        <w:r w:rsidRPr="007C3D7B">
          <w:rPr>
            <w:rFonts w:ascii="Cambria" w:hAnsi="Cambria"/>
            <w:szCs w:val="24"/>
            <w:lang w:val="nl-NL"/>
          </w:rPr>
          <w:tab/>
        </w:r>
        <w:r>
          <w:rPr>
            <w:rFonts w:ascii="Cambria" w:hAnsi="Cambria"/>
            <w:szCs w:val="24"/>
            <w:lang w:val="nl-NL"/>
          </w:rPr>
          <w:t>Projectleider</w:t>
        </w:r>
        <w:r>
          <w:rPr>
            <w:rFonts w:ascii="Cambria" w:hAnsi="Cambria"/>
            <w:szCs w:val="24"/>
            <w:lang w:val="nl-NL"/>
          </w:rPr>
          <w:tab/>
          <w:t xml:space="preserve">: </w:t>
        </w:r>
        <w:r>
          <w:rPr>
            <w:rFonts w:ascii="Cambria" w:hAnsi="Cambria"/>
            <w:szCs w:val="24"/>
            <w:lang w:val="nl-NL"/>
          </w:rPr>
          <w:tab/>
          <w:t>Jorn de Bruin</w:t>
        </w:r>
      </w:ins>
      <w:del w:id="47" w:author="jorn de bruin" w:date="2017-07-02T20:27:00Z">
        <w:r w:rsidR="00973862" w:rsidRPr="00CF4DCA" w:rsidDel="00D960D6">
          <w:rPr>
            <w:rFonts w:ascii="Cambria" w:hAnsi="Cambria"/>
            <w:i/>
            <w:szCs w:val="24"/>
            <w:lang w:val="nl-NL"/>
          </w:rPr>
          <w:delText>Auteur(s)</w:delText>
        </w:r>
        <w:r w:rsidR="00973862" w:rsidRPr="00CF4DCA" w:rsidDel="00D960D6">
          <w:rPr>
            <w:rFonts w:ascii="Cambria" w:hAnsi="Cambria"/>
            <w:szCs w:val="24"/>
            <w:lang w:val="nl-NL"/>
          </w:rPr>
          <w:tab/>
          <w:delText>:</w:delText>
        </w:r>
      </w:del>
    </w:p>
    <w:p w14:paraId="098F6891" w14:textId="03BCD092" w:rsidR="00973862" w:rsidRPr="00CF4DCA" w:rsidDel="00D960D6" w:rsidRDefault="00973862" w:rsidP="00D960D6">
      <w:pPr>
        <w:tabs>
          <w:tab w:val="right" w:pos="6379"/>
          <w:tab w:val="left" w:pos="6521"/>
        </w:tabs>
        <w:rPr>
          <w:del w:id="48" w:author="jorn de bruin" w:date="2017-07-02T20:27:00Z"/>
          <w:rFonts w:ascii="Cambria" w:hAnsi="Cambria"/>
          <w:szCs w:val="24"/>
          <w:lang w:val="nl-NL"/>
        </w:rPr>
      </w:pPr>
      <w:del w:id="49" w:author="jorn de bruin" w:date="2017-07-02T20:27:00Z">
        <w:r w:rsidRPr="00CF4DCA" w:rsidDel="00D960D6">
          <w:rPr>
            <w:rFonts w:ascii="Cambria" w:hAnsi="Cambria"/>
            <w:szCs w:val="24"/>
            <w:lang w:val="nl-NL"/>
          </w:rPr>
          <w:tab/>
        </w:r>
        <w:r w:rsidRPr="00CF4DCA" w:rsidDel="00D960D6">
          <w:rPr>
            <w:rFonts w:ascii="Cambria" w:hAnsi="Cambria"/>
            <w:i/>
            <w:szCs w:val="24"/>
            <w:lang w:val="nl-NL"/>
          </w:rPr>
          <w:delText>Klas</w:delText>
        </w:r>
        <w:r w:rsidRPr="00CF4DCA" w:rsidDel="00D960D6">
          <w:rPr>
            <w:rFonts w:ascii="Cambria" w:hAnsi="Cambria"/>
            <w:szCs w:val="24"/>
            <w:lang w:val="nl-NL"/>
          </w:rPr>
          <w:tab/>
          <w:delText>:</w:delText>
        </w:r>
      </w:del>
    </w:p>
    <w:p w14:paraId="486B0814" w14:textId="7D9A1800" w:rsidR="00973862" w:rsidRPr="00CF4DCA" w:rsidDel="00D960D6" w:rsidRDefault="00973862" w:rsidP="00D960D6">
      <w:pPr>
        <w:tabs>
          <w:tab w:val="right" w:pos="6379"/>
          <w:tab w:val="left" w:pos="6521"/>
        </w:tabs>
        <w:rPr>
          <w:del w:id="50" w:author="jorn de bruin" w:date="2017-07-02T20:27:00Z"/>
          <w:rFonts w:ascii="Cambria" w:hAnsi="Cambria"/>
          <w:szCs w:val="24"/>
          <w:lang w:val="nl-NL"/>
        </w:rPr>
      </w:pPr>
    </w:p>
    <w:p w14:paraId="2F532CE3" w14:textId="7DB725BA" w:rsidR="009D5486" w:rsidRPr="00CF4DCA" w:rsidDel="00D960D6" w:rsidRDefault="009D5486" w:rsidP="00D960D6">
      <w:pPr>
        <w:tabs>
          <w:tab w:val="right" w:pos="6379"/>
          <w:tab w:val="left" w:pos="6521"/>
        </w:tabs>
        <w:rPr>
          <w:del w:id="51" w:author="jorn de bruin" w:date="2017-07-02T20:27:00Z"/>
          <w:rFonts w:ascii="Cambria" w:hAnsi="Cambria"/>
          <w:szCs w:val="24"/>
          <w:lang w:val="nl-NL"/>
        </w:rPr>
      </w:pPr>
      <w:del w:id="52" w:author="jorn de bruin" w:date="2017-07-02T20:27:00Z">
        <w:r w:rsidRPr="00CF4DCA" w:rsidDel="00D960D6">
          <w:rPr>
            <w:rFonts w:ascii="Cambria" w:hAnsi="Cambria"/>
            <w:szCs w:val="24"/>
            <w:lang w:val="nl-NL"/>
          </w:rPr>
          <w:tab/>
        </w:r>
        <w:r w:rsidRPr="00CF4DCA" w:rsidDel="00D960D6">
          <w:rPr>
            <w:rFonts w:ascii="Cambria" w:hAnsi="Cambria"/>
            <w:i/>
            <w:szCs w:val="24"/>
            <w:lang w:val="nl-NL"/>
          </w:rPr>
          <w:delText>Datum</w:delText>
        </w:r>
        <w:r w:rsidRPr="00CF4DCA" w:rsidDel="00D960D6">
          <w:rPr>
            <w:rFonts w:ascii="Cambria" w:hAnsi="Cambria"/>
            <w:szCs w:val="24"/>
            <w:lang w:val="nl-NL"/>
          </w:rPr>
          <w:tab/>
          <w:delText xml:space="preserve">: </w:delText>
        </w:r>
      </w:del>
    </w:p>
    <w:p w14:paraId="5186CEE8" w14:textId="35B03CB3" w:rsidR="009D5486" w:rsidRPr="00CF4DCA" w:rsidDel="00D960D6" w:rsidRDefault="009D5486" w:rsidP="00D960D6">
      <w:pPr>
        <w:tabs>
          <w:tab w:val="right" w:pos="6379"/>
          <w:tab w:val="left" w:pos="6521"/>
        </w:tabs>
        <w:rPr>
          <w:del w:id="53" w:author="jorn de bruin" w:date="2017-07-02T20:27:00Z"/>
          <w:rFonts w:ascii="Cambria" w:hAnsi="Cambria"/>
          <w:szCs w:val="24"/>
          <w:lang w:val="nl-NL"/>
        </w:rPr>
      </w:pPr>
      <w:del w:id="54" w:author="jorn de bruin" w:date="2017-07-02T20:27:00Z">
        <w:r w:rsidRPr="00CF4DCA" w:rsidDel="00D960D6">
          <w:rPr>
            <w:rFonts w:ascii="Cambria" w:hAnsi="Cambria"/>
            <w:szCs w:val="24"/>
            <w:lang w:val="nl-NL"/>
          </w:rPr>
          <w:tab/>
        </w:r>
        <w:r w:rsidRPr="00CF4DCA" w:rsidDel="00D960D6">
          <w:rPr>
            <w:rFonts w:ascii="Cambria" w:hAnsi="Cambria"/>
            <w:i/>
            <w:szCs w:val="24"/>
            <w:lang w:val="nl-NL"/>
          </w:rPr>
          <w:delText>Versienummer</w:delText>
        </w:r>
        <w:r w:rsidRPr="00CF4DCA" w:rsidDel="00D960D6">
          <w:rPr>
            <w:rFonts w:ascii="Cambria" w:hAnsi="Cambria"/>
            <w:szCs w:val="24"/>
            <w:lang w:val="nl-NL"/>
          </w:rPr>
          <w:tab/>
          <w:delText>:</w:delText>
        </w:r>
        <w:r w:rsidR="007D14C2" w:rsidRPr="00CF4DCA" w:rsidDel="00D960D6">
          <w:rPr>
            <w:rFonts w:ascii="Cambria" w:hAnsi="Cambria"/>
            <w:szCs w:val="24"/>
            <w:lang w:val="nl-NL"/>
          </w:rPr>
          <w:delText xml:space="preserve"> </w:delText>
        </w:r>
      </w:del>
    </w:p>
    <w:p w14:paraId="0E5FEFCA" w14:textId="1D5AF20F" w:rsidR="00973862" w:rsidRPr="00CF4DCA" w:rsidDel="00D960D6" w:rsidRDefault="00973862" w:rsidP="00D960D6">
      <w:pPr>
        <w:tabs>
          <w:tab w:val="right" w:pos="6379"/>
          <w:tab w:val="left" w:pos="6521"/>
        </w:tabs>
        <w:rPr>
          <w:del w:id="55" w:author="jorn de bruin" w:date="2017-07-02T20:27:00Z"/>
          <w:rFonts w:ascii="Cambria" w:hAnsi="Cambria"/>
          <w:szCs w:val="24"/>
          <w:lang w:val="nl-NL"/>
        </w:rPr>
      </w:pPr>
      <w:del w:id="56" w:author="jorn de bruin" w:date="2017-07-02T20:27:00Z">
        <w:r w:rsidRPr="00CF4DCA" w:rsidDel="00D960D6">
          <w:rPr>
            <w:rFonts w:ascii="Cambria" w:hAnsi="Cambria"/>
            <w:szCs w:val="24"/>
            <w:lang w:val="nl-NL"/>
          </w:rPr>
          <w:tab/>
        </w:r>
        <w:r w:rsidRPr="00CF4DCA" w:rsidDel="00D960D6">
          <w:rPr>
            <w:rFonts w:ascii="Cambria" w:hAnsi="Cambria"/>
            <w:i/>
            <w:szCs w:val="24"/>
            <w:lang w:val="nl-NL"/>
          </w:rPr>
          <w:delText>Plaats</w:delText>
        </w:r>
        <w:r w:rsidRPr="00CF4DCA" w:rsidDel="00D960D6">
          <w:rPr>
            <w:rFonts w:ascii="Cambria" w:hAnsi="Cambria"/>
            <w:szCs w:val="24"/>
            <w:lang w:val="nl-NL"/>
          </w:rPr>
          <w:tab/>
          <w:delText xml:space="preserve">: </w:delText>
        </w:r>
      </w:del>
    </w:p>
    <w:p w14:paraId="55ACA183" w14:textId="77777777" w:rsidR="00973862" w:rsidRPr="00CF4DCA" w:rsidDel="00D960D6" w:rsidRDefault="00973862" w:rsidP="00D960D6">
      <w:pPr>
        <w:tabs>
          <w:tab w:val="right" w:pos="6379"/>
          <w:tab w:val="left" w:pos="6521"/>
        </w:tabs>
        <w:rPr>
          <w:del w:id="57" w:author="jorn de bruin" w:date="2017-07-02T20:27:00Z"/>
          <w:rFonts w:ascii="Cambria" w:hAnsi="Cambria"/>
          <w:szCs w:val="24"/>
          <w:lang w:val="nl-NL"/>
        </w:rPr>
      </w:pPr>
    </w:p>
    <w:p w14:paraId="5769EDA0" w14:textId="4123856C" w:rsidR="009D5486" w:rsidRPr="00CF4DCA" w:rsidRDefault="002A4E31" w:rsidP="00D25649">
      <w:pPr>
        <w:tabs>
          <w:tab w:val="right" w:pos="6379"/>
          <w:tab w:val="left" w:pos="6521"/>
        </w:tabs>
        <w:rPr>
          <w:rFonts w:ascii="Cambria" w:hAnsi="Cambria"/>
          <w:szCs w:val="24"/>
          <w:lang w:val="nl-NL"/>
        </w:rPr>
      </w:pPr>
      <w:del w:id="58" w:author="jorn de bruin" w:date="2017-07-02T20:27:00Z">
        <w:r w:rsidRPr="00CF4DCA" w:rsidDel="00D960D6">
          <w:rPr>
            <w:rFonts w:ascii="Cambria" w:hAnsi="Cambria"/>
            <w:szCs w:val="24"/>
            <w:lang w:val="nl-NL"/>
          </w:rPr>
          <w:tab/>
        </w:r>
        <w:r w:rsidR="00450A4D" w:rsidRPr="00CF4DCA" w:rsidDel="00D960D6">
          <w:rPr>
            <w:rFonts w:ascii="Cambria" w:hAnsi="Cambria"/>
            <w:szCs w:val="24"/>
            <w:lang w:val="nl-NL"/>
          </w:rPr>
          <w:delText>Projectleider</w:delText>
        </w:r>
        <w:r w:rsidR="00450A4D" w:rsidRPr="00CF4DCA" w:rsidDel="00D960D6">
          <w:rPr>
            <w:rFonts w:ascii="Cambria" w:hAnsi="Cambria"/>
            <w:szCs w:val="24"/>
            <w:lang w:val="nl-NL"/>
          </w:rPr>
          <w:tab/>
          <w:delText>:</w:delText>
        </w:r>
      </w:del>
      <w:r w:rsidR="00450A4D" w:rsidRPr="00CF4DCA">
        <w:rPr>
          <w:rFonts w:ascii="Cambria" w:hAnsi="Cambria"/>
          <w:szCs w:val="24"/>
          <w:lang w:val="nl-NL"/>
        </w:rPr>
        <w:t xml:space="preserve"> </w:t>
      </w:r>
    </w:p>
    <w:p w14:paraId="24D3EF4D" w14:textId="168B2BAA" w:rsidR="00800979" w:rsidRPr="00CF4DCA" w:rsidRDefault="00800979" w:rsidP="009D5486">
      <w:pPr>
        <w:rPr>
          <w:rFonts w:ascii="Cambria" w:hAnsi="Cambria"/>
          <w:lang w:val="nl-NL"/>
        </w:rPr>
      </w:pPr>
    </w:p>
    <w:p w14:paraId="15CDFAAE" w14:textId="310CC8FD" w:rsidR="009D5486" w:rsidRPr="00CF4DCA" w:rsidRDefault="009D5486" w:rsidP="009D5486">
      <w:pPr>
        <w:rPr>
          <w:rFonts w:ascii="Cambria" w:hAnsi="Cambria"/>
          <w:b/>
          <w:sz w:val="28"/>
          <w:szCs w:val="28"/>
          <w:lang w:val="nl-NL"/>
        </w:rPr>
      </w:pPr>
      <w:r w:rsidRPr="00CF4DCA">
        <w:rPr>
          <w:rFonts w:ascii="Cambria" w:hAnsi="Cambria"/>
          <w:b/>
          <w:sz w:val="28"/>
          <w:szCs w:val="28"/>
          <w:lang w:val="nl-NL"/>
        </w:rPr>
        <w:lastRenderedPageBreak/>
        <w:t>Inhoud</w:t>
      </w:r>
    </w:p>
    <w:p w14:paraId="34F77273" w14:textId="77777777" w:rsidR="000D7E9A" w:rsidRPr="00CF4DCA" w:rsidRDefault="000D7E9A" w:rsidP="009D5486">
      <w:pPr>
        <w:rPr>
          <w:rFonts w:ascii="Cambria" w:hAnsi="Cambria"/>
          <w:b/>
          <w:lang w:val="nl-NL"/>
        </w:rPr>
      </w:pPr>
    </w:p>
    <w:sdt>
      <w:sdtPr>
        <w:rPr>
          <w:rFonts w:ascii="Cambria" w:hAnsi="Cambria"/>
          <w:b w:val="0"/>
          <w:bCs/>
          <w:sz w:val="22"/>
          <w:szCs w:val="22"/>
          <w:lang w:val="nl-NL"/>
        </w:rPr>
        <w:id w:val="1665819721"/>
        <w:docPartObj>
          <w:docPartGallery w:val="Table of Contents"/>
          <w:docPartUnique/>
        </w:docPartObj>
      </w:sdtPr>
      <w:sdtEndPr>
        <w:rPr>
          <w:bCs w:val="0"/>
          <w:noProof/>
          <w:sz w:val="24"/>
        </w:rPr>
      </w:sdtEndPr>
      <w:sdtContent>
        <w:p w14:paraId="60651577" w14:textId="0BB2DB12" w:rsidR="00B54BFA" w:rsidRDefault="00800979">
          <w:pPr>
            <w:pStyle w:val="Inhopg1"/>
            <w:tabs>
              <w:tab w:val="left" w:pos="440"/>
              <w:tab w:val="right" w:leader="dot" w:pos="9020"/>
            </w:tabs>
            <w:rPr>
              <w:ins w:id="59" w:author="jorn de bruin" w:date="2017-07-03T16:15:00Z"/>
              <w:rFonts w:asciiTheme="minorHAnsi" w:eastAsiaTheme="minorEastAsia" w:hAnsiTheme="minorHAnsi"/>
              <w:b w:val="0"/>
              <w:noProof/>
              <w:sz w:val="22"/>
              <w:szCs w:val="22"/>
              <w:lang w:val="nl-NL" w:eastAsia="nl-NL"/>
            </w:rPr>
          </w:pPr>
          <w:r w:rsidRPr="00CF4DCA">
            <w:rPr>
              <w:rFonts w:ascii="Cambria" w:eastAsiaTheme="majorEastAsia" w:hAnsi="Cambria" w:cstheme="majorBidi"/>
              <w:b w:val="0"/>
              <w:color w:val="000000" w:themeColor="text1"/>
              <w:sz w:val="28"/>
              <w:szCs w:val="28"/>
              <w:lang w:val="nl-NL" w:eastAsia="nl-NL"/>
            </w:rPr>
            <w:fldChar w:fldCharType="begin"/>
          </w:r>
          <w:r w:rsidRPr="00CF4DCA">
            <w:rPr>
              <w:rFonts w:ascii="Cambria" w:hAnsi="Cambria"/>
              <w:lang w:val="nl-NL"/>
            </w:rPr>
            <w:instrText xml:space="preserve"> TOC \o "1-3" \h \z \u </w:instrText>
          </w:r>
          <w:r w:rsidRPr="00CF4DCA">
            <w:rPr>
              <w:rFonts w:ascii="Cambria" w:eastAsiaTheme="majorEastAsia" w:hAnsi="Cambria" w:cstheme="majorBidi"/>
              <w:b w:val="0"/>
              <w:color w:val="000000" w:themeColor="text1"/>
              <w:sz w:val="28"/>
              <w:szCs w:val="28"/>
              <w:lang w:val="nl-NL" w:eastAsia="nl-NL"/>
            </w:rPr>
            <w:fldChar w:fldCharType="separate"/>
          </w:r>
          <w:ins w:id="60" w:author="jorn de bruin" w:date="2017-07-03T16:15:00Z">
            <w:r w:rsidR="00B54BFA" w:rsidRPr="005D14B9">
              <w:rPr>
                <w:rStyle w:val="Hyperlink"/>
                <w:noProof/>
              </w:rPr>
              <w:fldChar w:fldCharType="begin"/>
            </w:r>
            <w:r w:rsidR="00B54BFA" w:rsidRPr="005D14B9">
              <w:rPr>
                <w:rStyle w:val="Hyperlink"/>
                <w:noProof/>
              </w:rPr>
              <w:instrText xml:space="preserve"> </w:instrText>
            </w:r>
            <w:r w:rsidR="00B54BFA">
              <w:rPr>
                <w:noProof/>
              </w:rPr>
              <w:instrText>HYPERLINK \l "_Toc486861877"</w:instrText>
            </w:r>
            <w:r w:rsidR="00B54BFA" w:rsidRPr="005D14B9">
              <w:rPr>
                <w:rStyle w:val="Hyperlink"/>
                <w:noProof/>
              </w:rPr>
              <w:instrText xml:space="preserve"> </w:instrText>
            </w:r>
            <w:r w:rsidR="00B54BFA" w:rsidRPr="005D14B9">
              <w:rPr>
                <w:rStyle w:val="Hyperlink"/>
                <w:noProof/>
              </w:rPr>
            </w:r>
            <w:r w:rsidR="00B54BFA" w:rsidRPr="005D14B9">
              <w:rPr>
                <w:rStyle w:val="Hyperlink"/>
                <w:noProof/>
              </w:rPr>
              <w:fldChar w:fldCharType="separate"/>
            </w:r>
            <w:r w:rsidR="00B54BFA" w:rsidRPr="005D14B9">
              <w:rPr>
                <w:rStyle w:val="Hyperlink"/>
                <w:noProof/>
                <w:lang w:val="nl-NL"/>
              </w:rPr>
              <w:t>1</w:t>
            </w:r>
            <w:r w:rsidR="00B54BFA">
              <w:rPr>
                <w:rFonts w:asciiTheme="minorHAnsi" w:eastAsiaTheme="minorEastAsia" w:hAnsiTheme="minorHAnsi"/>
                <w:b w:val="0"/>
                <w:noProof/>
                <w:sz w:val="22"/>
                <w:szCs w:val="22"/>
                <w:lang w:val="nl-NL" w:eastAsia="nl-NL"/>
              </w:rPr>
              <w:tab/>
            </w:r>
            <w:r w:rsidR="00B54BFA" w:rsidRPr="005D14B9">
              <w:rPr>
                <w:rStyle w:val="Hyperlink"/>
                <w:noProof/>
                <w:lang w:val="nl-NL"/>
              </w:rPr>
              <w:t>Inleiding</w:t>
            </w:r>
            <w:r w:rsidR="00B54BFA">
              <w:rPr>
                <w:noProof/>
                <w:webHidden/>
              </w:rPr>
              <w:tab/>
            </w:r>
            <w:r w:rsidR="00B54BFA">
              <w:rPr>
                <w:noProof/>
                <w:webHidden/>
              </w:rPr>
              <w:fldChar w:fldCharType="begin"/>
            </w:r>
            <w:r w:rsidR="00B54BFA">
              <w:rPr>
                <w:noProof/>
                <w:webHidden/>
              </w:rPr>
              <w:instrText xml:space="preserve"> PAGEREF _Toc486861877 \h </w:instrText>
            </w:r>
            <w:r w:rsidR="00B54BFA">
              <w:rPr>
                <w:noProof/>
                <w:webHidden/>
              </w:rPr>
            </w:r>
          </w:ins>
          <w:r w:rsidR="00B54BFA">
            <w:rPr>
              <w:noProof/>
              <w:webHidden/>
            </w:rPr>
            <w:fldChar w:fldCharType="separate"/>
          </w:r>
          <w:ins w:id="61" w:author="jorn de bruin" w:date="2017-07-03T16:15:00Z">
            <w:r w:rsidR="00B54BFA">
              <w:rPr>
                <w:noProof/>
                <w:webHidden/>
              </w:rPr>
              <w:t>3</w:t>
            </w:r>
            <w:r w:rsidR="00B54BFA">
              <w:rPr>
                <w:noProof/>
                <w:webHidden/>
              </w:rPr>
              <w:fldChar w:fldCharType="end"/>
            </w:r>
            <w:r w:rsidR="00B54BFA" w:rsidRPr="005D14B9">
              <w:rPr>
                <w:rStyle w:val="Hyperlink"/>
                <w:noProof/>
              </w:rPr>
              <w:fldChar w:fldCharType="end"/>
            </w:r>
          </w:ins>
        </w:p>
        <w:p w14:paraId="20F54F53" w14:textId="7CB9FBAE" w:rsidR="00B54BFA" w:rsidRDefault="00B54BFA">
          <w:pPr>
            <w:pStyle w:val="Inhopg1"/>
            <w:tabs>
              <w:tab w:val="left" w:pos="440"/>
              <w:tab w:val="right" w:leader="dot" w:pos="9020"/>
            </w:tabs>
            <w:rPr>
              <w:ins w:id="62" w:author="jorn de bruin" w:date="2017-07-03T16:15:00Z"/>
              <w:rFonts w:asciiTheme="minorHAnsi" w:eastAsiaTheme="minorEastAsia" w:hAnsiTheme="minorHAnsi"/>
              <w:b w:val="0"/>
              <w:noProof/>
              <w:sz w:val="22"/>
              <w:szCs w:val="22"/>
              <w:lang w:val="nl-NL" w:eastAsia="nl-NL"/>
            </w:rPr>
          </w:pPr>
          <w:ins w:id="63"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"_Toc486861878"</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2</w:t>
            </w:r>
            <w:r>
              <w:rPr>
                <w:rFonts w:asciiTheme="minorHAnsi" w:eastAsiaTheme="minorEastAsia" w:hAnsiTheme="minorHAnsi"/>
                <w:b w:val="0"/>
                <w:noProof/>
                <w:sz w:val="22"/>
                <w:szCs w:val="22"/>
                <w:lang w:val="nl-NL" w:eastAsia="nl-NL"/>
              </w:rPr>
              <w:tab/>
            </w:r>
            <w:r w:rsidRPr="005D14B9">
              <w:rPr>
                <w:rStyle w:val="Hyperlink"/>
                <w:noProof/>
                <w:lang w:val="nl-NL"/>
              </w:rPr>
              <w:t>Belanghebbenden</w:t>
            </w:r>
            <w:r>
              <w:rPr>
                <w:noProof/>
                <w:webHidden/>
              </w:rPr>
              <w:tab/>
            </w:r>
            <w:r>
              <w:rPr>
                <w:noProof/>
                <w:webHidden/>
              </w:rPr>
              <w:fldChar w:fldCharType="begin"/>
            </w:r>
            <w:r>
              <w:rPr>
                <w:noProof/>
                <w:webHidden/>
              </w:rPr>
              <w:instrText xml:space="preserve"> PAGEREF _Toc486861878 \h </w:instrText>
            </w:r>
            <w:r>
              <w:rPr>
                <w:noProof/>
                <w:webHidden/>
              </w:rPr>
            </w:r>
          </w:ins>
          <w:r>
            <w:rPr>
              <w:noProof/>
              <w:webHidden/>
            </w:rPr>
            <w:fldChar w:fldCharType="separate"/>
          </w:r>
          <w:ins w:id="64" w:author="jorn de bruin" w:date="2017-07-03T16:15:00Z">
            <w:r>
              <w:rPr>
                <w:noProof/>
                <w:webHidden/>
              </w:rPr>
              <w:t>4</w:t>
            </w:r>
            <w:r>
              <w:rPr>
                <w:noProof/>
                <w:webHidden/>
              </w:rPr>
              <w:fldChar w:fldCharType="end"/>
            </w:r>
            <w:r w:rsidRPr="005D14B9">
              <w:rPr>
                <w:rStyle w:val="Hyperlink"/>
                <w:noProof/>
              </w:rPr>
              <w:fldChar w:fldCharType="end"/>
            </w:r>
          </w:ins>
        </w:p>
        <w:p w14:paraId="7DF0D580" w14:textId="23D1F25C" w:rsidR="00B54BFA" w:rsidRDefault="00B54BFA">
          <w:pPr>
            <w:pStyle w:val="Inhopg1"/>
            <w:tabs>
              <w:tab w:val="left" w:pos="440"/>
              <w:tab w:val="right" w:leader="dot" w:pos="9020"/>
            </w:tabs>
            <w:rPr>
              <w:ins w:id="65" w:author="jorn de bruin" w:date="2017-07-03T16:15:00Z"/>
              <w:rFonts w:asciiTheme="minorHAnsi" w:eastAsiaTheme="minorEastAsia" w:hAnsiTheme="minorHAnsi"/>
              <w:b w:val="0"/>
              <w:noProof/>
              <w:sz w:val="22"/>
              <w:szCs w:val="22"/>
              <w:lang w:val="nl-NL" w:eastAsia="nl-NL"/>
            </w:rPr>
          </w:pPr>
          <w:ins w:id="66"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"_Toc486861879"</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3</w:t>
            </w:r>
            <w:r>
              <w:rPr>
                <w:rFonts w:asciiTheme="minorHAnsi" w:eastAsiaTheme="minorEastAsia" w:hAnsiTheme="minorHAnsi"/>
                <w:b w:val="0"/>
                <w:noProof/>
                <w:sz w:val="22"/>
                <w:szCs w:val="22"/>
                <w:lang w:val="nl-NL" w:eastAsia="nl-NL"/>
              </w:rPr>
              <w:tab/>
            </w:r>
            <w:r w:rsidRPr="005D14B9">
              <w:rPr>
                <w:rStyle w:val="Hyperlink"/>
                <w:noProof/>
                <w:lang w:val="nl-NL"/>
              </w:rPr>
              <w:t>Functionaliteiten</w:t>
            </w:r>
            <w:r>
              <w:rPr>
                <w:noProof/>
                <w:webHidden/>
              </w:rPr>
              <w:tab/>
            </w:r>
            <w:r>
              <w:rPr>
                <w:noProof/>
                <w:webHidden/>
              </w:rPr>
              <w:fldChar w:fldCharType="begin"/>
            </w:r>
            <w:r>
              <w:rPr>
                <w:noProof/>
                <w:webHidden/>
              </w:rPr>
              <w:instrText xml:space="preserve"> PAGEREF _Toc486861879 \h </w:instrText>
            </w:r>
            <w:r>
              <w:rPr>
                <w:noProof/>
                <w:webHidden/>
              </w:rPr>
            </w:r>
          </w:ins>
          <w:r>
            <w:rPr>
              <w:noProof/>
              <w:webHidden/>
            </w:rPr>
            <w:fldChar w:fldCharType="separate"/>
          </w:r>
          <w:ins w:id="67" w:author="jorn de bruin" w:date="2017-07-03T16:15:00Z">
            <w:r>
              <w:rPr>
                <w:noProof/>
                <w:webHidden/>
              </w:rPr>
              <w:t>4</w:t>
            </w:r>
            <w:r>
              <w:rPr>
                <w:noProof/>
                <w:webHidden/>
              </w:rPr>
              <w:fldChar w:fldCharType="end"/>
            </w:r>
            <w:r w:rsidRPr="005D14B9">
              <w:rPr>
                <w:rStyle w:val="Hyperlink"/>
                <w:noProof/>
              </w:rPr>
              <w:fldChar w:fldCharType="end"/>
            </w:r>
          </w:ins>
        </w:p>
        <w:p w14:paraId="1B3B921A" w14:textId="58EF5E64" w:rsidR="00B54BFA" w:rsidRDefault="00B54BFA">
          <w:pPr>
            <w:pStyle w:val="Inhopg1"/>
            <w:tabs>
              <w:tab w:val="left" w:pos="440"/>
              <w:tab w:val="right" w:leader="dot" w:pos="9020"/>
            </w:tabs>
            <w:rPr>
              <w:ins w:id="68" w:author="jorn de bruin" w:date="2017-07-03T16:15:00Z"/>
              <w:rFonts w:asciiTheme="minorHAnsi" w:eastAsiaTheme="minorEastAsia" w:hAnsiTheme="minorHAnsi"/>
              <w:b w:val="0"/>
              <w:noProof/>
              <w:sz w:val="22"/>
              <w:szCs w:val="22"/>
              <w:lang w:val="nl-NL" w:eastAsia="nl-NL"/>
            </w:rPr>
          </w:pPr>
          <w:ins w:id="69"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"_Toc486861880"</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4</w:t>
            </w:r>
            <w:r>
              <w:rPr>
                <w:rFonts w:asciiTheme="minorHAnsi" w:eastAsiaTheme="minorEastAsia" w:hAnsiTheme="minorHAnsi"/>
                <w:b w:val="0"/>
                <w:noProof/>
                <w:sz w:val="22"/>
                <w:szCs w:val="22"/>
                <w:lang w:val="nl-NL" w:eastAsia="nl-NL"/>
              </w:rPr>
              <w:tab/>
            </w:r>
            <w:r w:rsidRPr="005D14B9">
              <w:rPr>
                <w:rStyle w:val="Hyperlink"/>
                <w:noProof/>
                <w:lang w:val="nl-NL"/>
              </w:rPr>
              <w:t>Navigatie</w:t>
            </w:r>
            <w:r>
              <w:rPr>
                <w:noProof/>
                <w:webHidden/>
              </w:rPr>
              <w:tab/>
            </w:r>
            <w:r>
              <w:rPr>
                <w:noProof/>
                <w:webHidden/>
              </w:rPr>
              <w:fldChar w:fldCharType="begin"/>
            </w:r>
            <w:r>
              <w:rPr>
                <w:noProof/>
                <w:webHidden/>
              </w:rPr>
              <w:instrText xml:space="preserve"> PAGEREF _Toc486861880 \h </w:instrText>
            </w:r>
            <w:r>
              <w:rPr>
                <w:noProof/>
                <w:webHidden/>
              </w:rPr>
            </w:r>
          </w:ins>
          <w:r>
            <w:rPr>
              <w:noProof/>
              <w:webHidden/>
            </w:rPr>
            <w:fldChar w:fldCharType="separate"/>
          </w:r>
          <w:ins w:id="70" w:author="jorn de bruin" w:date="2017-07-03T16:15:00Z">
            <w:r>
              <w:rPr>
                <w:noProof/>
                <w:webHidden/>
              </w:rPr>
              <w:t>5</w:t>
            </w:r>
            <w:r>
              <w:rPr>
                <w:noProof/>
                <w:webHidden/>
              </w:rPr>
              <w:fldChar w:fldCharType="end"/>
            </w:r>
            <w:r w:rsidRPr="005D14B9">
              <w:rPr>
                <w:rStyle w:val="Hyperlink"/>
                <w:noProof/>
              </w:rPr>
              <w:fldChar w:fldCharType="end"/>
            </w:r>
          </w:ins>
        </w:p>
        <w:p w14:paraId="5760B9FF" w14:textId="1F9D9FE5" w:rsidR="00B54BFA" w:rsidRDefault="00B54BFA">
          <w:pPr>
            <w:pStyle w:val="Inhopg1"/>
            <w:tabs>
              <w:tab w:val="left" w:pos="440"/>
              <w:tab w:val="right" w:leader="dot" w:pos="9020"/>
            </w:tabs>
            <w:rPr>
              <w:ins w:id="71" w:author="jorn de bruin" w:date="2017-07-03T16:15:00Z"/>
              <w:rFonts w:asciiTheme="minorHAnsi" w:eastAsiaTheme="minorEastAsia" w:hAnsiTheme="minorHAnsi"/>
              <w:b w:val="0"/>
              <w:noProof/>
              <w:sz w:val="22"/>
              <w:szCs w:val="22"/>
              <w:lang w:val="nl-NL" w:eastAsia="nl-NL"/>
            </w:rPr>
          </w:pPr>
          <w:ins w:id="72"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"_Toc486861881"</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5</w:t>
            </w:r>
            <w:r>
              <w:rPr>
                <w:rFonts w:asciiTheme="minorHAnsi" w:eastAsiaTheme="minorEastAsia" w:hAnsiTheme="minorHAnsi"/>
                <w:b w:val="0"/>
                <w:noProof/>
                <w:sz w:val="22"/>
                <w:szCs w:val="22"/>
                <w:lang w:val="nl-NL" w:eastAsia="nl-NL"/>
              </w:rPr>
              <w:tab/>
            </w:r>
            <w:r w:rsidRPr="005D14B9">
              <w:rPr>
                <w:rStyle w:val="Hyperlink"/>
                <w:noProof/>
                <w:lang w:val="nl-NL"/>
              </w:rPr>
              <w:t>Paginalijst</w:t>
            </w:r>
            <w:r>
              <w:rPr>
                <w:noProof/>
                <w:webHidden/>
              </w:rPr>
              <w:tab/>
            </w:r>
            <w:r>
              <w:rPr>
                <w:noProof/>
                <w:webHidden/>
              </w:rPr>
              <w:fldChar w:fldCharType="begin"/>
            </w:r>
            <w:r>
              <w:rPr>
                <w:noProof/>
                <w:webHidden/>
              </w:rPr>
              <w:instrText xml:space="preserve"> PAGEREF _Toc486861881 \h </w:instrText>
            </w:r>
            <w:r>
              <w:rPr>
                <w:noProof/>
                <w:webHidden/>
              </w:rPr>
            </w:r>
          </w:ins>
          <w:r>
            <w:rPr>
              <w:noProof/>
              <w:webHidden/>
            </w:rPr>
            <w:fldChar w:fldCharType="separate"/>
          </w:r>
          <w:ins w:id="73" w:author="jorn de bruin" w:date="2017-07-03T16:15:00Z">
            <w:r>
              <w:rPr>
                <w:noProof/>
                <w:webHidden/>
              </w:rPr>
              <w:t>6</w:t>
            </w:r>
            <w:r>
              <w:rPr>
                <w:noProof/>
                <w:webHidden/>
              </w:rPr>
              <w:fldChar w:fldCharType="end"/>
            </w:r>
            <w:r w:rsidRPr="005D14B9">
              <w:rPr>
                <w:rStyle w:val="Hyperlink"/>
                <w:noProof/>
              </w:rPr>
              <w:fldChar w:fldCharType="end"/>
            </w:r>
          </w:ins>
        </w:p>
        <w:p w14:paraId="34CC6193" w14:textId="04ABCA3E" w:rsidR="00B54BFA" w:rsidRDefault="00B54BFA">
          <w:pPr>
            <w:pStyle w:val="Inhopg1"/>
            <w:tabs>
              <w:tab w:val="left" w:pos="440"/>
              <w:tab w:val="right" w:leader="dot" w:pos="9020"/>
            </w:tabs>
            <w:rPr>
              <w:ins w:id="74" w:author="jorn de bruin" w:date="2017-07-03T16:15:00Z"/>
              <w:rFonts w:asciiTheme="minorHAnsi" w:eastAsiaTheme="minorEastAsia" w:hAnsiTheme="minorHAnsi"/>
              <w:b w:val="0"/>
              <w:noProof/>
              <w:sz w:val="22"/>
              <w:szCs w:val="22"/>
              <w:lang w:val="nl-NL" w:eastAsia="nl-NL"/>
            </w:rPr>
          </w:pPr>
          <w:ins w:id="75"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"_Toc486861882"</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6</w:t>
            </w:r>
            <w:r>
              <w:rPr>
                <w:rFonts w:asciiTheme="minorHAnsi" w:eastAsiaTheme="minorEastAsia" w:hAnsiTheme="minorHAnsi"/>
                <w:b w:val="0"/>
                <w:noProof/>
                <w:sz w:val="22"/>
                <w:szCs w:val="22"/>
                <w:lang w:val="nl-NL" w:eastAsia="nl-NL"/>
              </w:rPr>
              <w:tab/>
            </w:r>
            <w:r w:rsidRPr="005D14B9">
              <w:rPr>
                <w:rStyle w:val="Hyperlink"/>
                <w:noProof/>
                <w:lang w:val="nl-NL"/>
              </w:rPr>
              <w:t>Paginaontwerp/wireframe</w:t>
            </w:r>
            <w:r>
              <w:rPr>
                <w:noProof/>
                <w:webHidden/>
              </w:rPr>
              <w:tab/>
            </w:r>
            <w:r>
              <w:rPr>
                <w:noProof/>
                <w:webHidden/>
              </w:rPr>
              <w:fldChar w:fldCharType="begin"/>
            </w:r>
            <w:r>
              <w:rPr>
                <w:noProof/>
                <w:webHidden/>
              </w:rPr>
              <w:instrText xml:space="preserve"> PAGEREF _Toc486861882 \h </w:instrText>
            </w:r>
            <w:r>
              <w:rPr>
                <w:noProof/>
                <w:webHidden/>
              </w:rPr>
            </w:r>
          </w:ins>
          <w:r>
            <w:rPr>
              <w:noProof/>
              <w:webHidden/>
            </w:rPr>
            <w:fldChar w:fldCharType="separate"/>
          </w:r>
          <w:ins w:id="76" w:author="jorn de bruin" w:date="2017-07-03T16:15:00Z">
            <w:r>
              <w:rPr>
                <w:noProof/>
                <w:webHidden/>
              </w:rPr>
              <w:t>6</w:t>
            </w:r>
            <w:r>
              <w:rPr>
                <w:noProof/>
                <w:webHidden/>
              </w:rPr>
              <w:fldChar w:fldCharType="end"/>
            </w:r>
            <w:r w:rsidRPr="005D14B9">
              <w:rPr>
                <w:rStyle w:val="Hyperlink"/>
                <w:noProof/>
              </w:rPr>
              <w:fldChar w:fldCharType="end"/>
            </w:r>
          </w:ins>
        </w:p>
        <w:p w14:paraId="1FC81A7F" w14:textId="4B87D05E" w:rsidR="00B54BFA" w:rsidRDefault="00B54BFA">
          <w:pPr>
            <w:pStyle w:val="Inhopg2"/>
            <w:tabs>
              <w:tab w:val="left" w:pos="880"/>
              <w:tab w:val="right" w:leader="dot" w:pos="9020"/>
            </w:tabs>
            <w:rPr>
              <w:ins w:id="77" w:author="jorn de bruin" w:date="2017-07-03T16:15:00Z"/>
              <w:rFonts w:asciiTheme="minorHAnsi" w:eastAsiaTheme="minorEastAsia" w:hAnsiTheme="minorHAnsi"/>
              <w:b w:val="0"/>
              <w:noProof/>
              <w:sz w:val="22"/>
              <w:lang w:val="nl-NL" w:eastAsia="nl-NL"/>
            </w:rPr>
          </w:pPr>
          <w:ins w:id="78"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"_Toc486861883"</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6.1</w:t>
            </w:r>
            <w:r>
              <w:rPr>
                <w:rFonts w:asciiTheme="minorHAnsi" w:eastAsiaTheme="minorEastAsia" w:hAnsiTheme="minorHAnsi"/>
                <w:b w:val="0"/>
                <w:noProof/>
                <w:sz w:val="22"/>
                <w:lang w:val="nl-NL" w:eastAsia="nl-NL"/>
              </w:rPr>
              <w:tab/>
            </w:r>
            <w:r w:rsidRPr="005D14B9">
              <w:rPr>
                <w:rStyle w:val="Hyperlink"/>
                <w:noProof/>
                <w:lang w:val="nl-NL"/>
              </w:rPr>
              <w:t>Formulierontwerp</w:t>
            </w:r>
            <w:r>
              <w:rPr>
                <w:noProof/>
                <w:webHidden/>
              </w:rPr>
              <w:tab/>
            </w:r>
            <w:r>
              <w:rPr>
                <w:noProof/>
                <w:webHidden/>
              </w:rPr>
              <w:fldChar w:fldCharType="begin"/>
            </w:r>
            <w:r>
              <w:rPr>
                <w:noProof/>
                <w:webHidden/>
              </w:rPr>
              <w:instrText xml:space="preserve"> PAGEREF _Toc486861883 \h </w:instrText>
            </w:r>
            <w:r>
              <w:rPr>
                <w:noProof/>
                <w:webHidden/>
              </w:rPr>
            </w:r>
          </w:ins>
          <w:r>
            <w:rPr>
              <w:noProof/>
              <w:webHidden/>
            </w:rPr>
            <w:fldChar w:fldCharType="separate"/>
          </w:r>
          <w:ins w:id="79" w:author="jorn de bruin" w:date="2017-07-03T16:15:00Z">
            <w:r>
              <w:rPr>
                <w:noProof/>
                <w:webHidden/>
              </w:rPr>
              <w:t>7</w:t>
            </w:r>
            <w:r>
              <w:rPr>
                <w:noProof/>
                <w:webHidden/>
              </w:rPr>
              <w:fldChar w:fldCharType="end"/>
            </w:r>
            <w:r w:rsidRPr="005D14B9">
              <w:rPr>
                <w:rStyle w:val="Hyperlink"/>
                <w:noProof/>
              </w:rPr>
              <w:fldChar w:fldCharType="end"/>
            </w:r>
          </w:ins>
        </w:p>
        <w:p w14:paraId="5AAD48A9" w14:textId="4AABB3E9" w:rsidR="00B54BFA" w:rsidRDefault="00B54BFA">
          <w:pPr>
            <w:pStyle w:val="Inhopg1"/>
            <w:tabs>
              <w:tab w:val="left" w:pos="440"/>
              <w:tab w:val="right" w:leader="dot" w:pos="9020"/>
            </w:tabs>
            <w:rPr>
              <w:ins w:id="80" w:author="jorn de bruin" w:date="2017-07-03T16:15:00Z"/>
              <w:rFonts w:asciiTheme="minorHAnsi" w:eastAsiaTheme="minorEastAsia" w:hAnsiTheme="minorHAnsi"/>
              <w:b w:val="0"/>
              <w:noProof/>
              <w:sz w:val="22"/>
              <w:szCs w:val="22"/>
              <w:lang w:val="nl-NL" w:eastAsia="nl-NL"/>
            </w:rPr>
          </w:pPr>
          <w:ins w:id="81" w:author="jorn de bruin" w:date="2017-07-03T16:15:00Z">
            <w:r w:rsidRPr="005D14B9">
              <w:rPr>
                <w:rStyle w:val="Hyperlink"/>
                <w:noProof/>
              </w:rPr>
              <w:fldChar w:fldCharType="begin"/>
            </w:r>
            <w:r w:rsidRPr="005D14B9">
              <w:rPr>
                <w:rStyle w:val="Hyperlink"/>
                <w:noProof/>
              </w:rPr>
              <w:instrText xml:space="preserve"> </w:instrText>
            </w:r>
            <w:r>
              <w:rPr>
                <w:noProof/>
              </w:rPr>
              <w:instrText>HYPERLINK \l "_Toc486861884"</w:instrText>
            </w:r>
            <w:r w:rsidRPr="005D14B9">
              <w:rPr>
                <w:rStyle w:val="Hyperlink"/>
                <w:noProof/>
              </w:rPr>
              <w:instrText xml:space="preserve"> </w:instrText>
            </w:r>
            <w:r w:rsidRPr="005D14B9">
              <w:rPr>
                <w:rStyle w:val="Hyperlink"/>
                <w:noProof/>
              </w:rPr>
            </w:r>
            <w:r w:rsidRPr="005D14B9">
              <w:rPr>
                <w:rStyle w:val="Hyperlink"/>
                <w:noProof/>
              </w:rPr>
              <w:fldChar w:fldCharType="separate"/>
            </w:r>
            <w:r w:rsidRPr="005D14B9">
              <w:rPr>
                <w:rStyle w:val="Hyperlink"/>
                <w:noProof/>
                <w:lang w:val="nl-NL"/>
              </w:rPr>
              <w:t>7</w:t>
            </w:r>
            <w:r>
              <w:rPr>
                <w:rFonts w:asciiTheme="minorHAnsi" w:eastAsiaTheme="minorEastAsia" w:hAnsiTheme="minorHAnsi"/>
                <w:b w:val="0"/>
                <w:noProof/>
                <w:sz w:val="22"/>
                <w:szCs w:val="22"/>
                <w:lang w:val="nl-NL" w:eastAsia="nl-NL"/>
              </w:rPr>
              <w:tab/>
            </w:r>
            <w:r w:rsidRPr="005D14B9">
              <w:rPr>
                <w:rStyle w:val="Hyperlink"/>
                <w:noProof/>
                <w:lang w:val="nl-NL"/>
              </w:rPr>
              <w:t>Grafisch Ontwerp</w:t>
            </w:r>
            <w:r>
              <w:rPr>
                <w:noProof/>
                <w:webHidden/>
              </w:rPr>
              <w:tab/>
            </w:r>
            <w:r>
              <w:rPr>
                <w:noProof/>
                <w:webHidden/>
              </w:rPr>
              <w:fldChar w:fldCharType="begin"/>
            </w:r>
            <w:r>
              <w:rPr>
                <w:noProof/>
                <w:webHidden/>
              </w:rPr>
              <w:instrText xml:space="preserve"> PAGEREF _Toc486861884 \h </w:instrText>
            </w:r>
            <w:r>
              <w:rPr>
                <w:noProof/>
                <w:webHidden/>
              </w:rPr>
            </w:r>
          </w:ins>
          <w:r>
            <w:rPr>
              <w:noProof/>
              <w:webHidden/>
            </w:rPr>
            <w:fldChar w:fldCharType="separate"/>
          </w:r>
          <w:ins w:id="82" w:author="jorn de bruin" w:date="2017-07-03T16:15:00Z">
            <w:r>
              <w:rPr>
                <w:noProof/>
                <w:webHidden/>
              </w:rPr>
              <w:t>8</w:t>
            </w:r>
            <w:r>
              <w:rPr>
                <w:noProof/>
                <w:webHidden/>
              </w:rPr>
              <w:fldChar w:fldCharType="end"/>
            </w:r>
            <w:r w:rsidRPr="005D14B9">
              <w:rPr>
                <w:rStyle w:val="Hyperlink"/>
                <w:noProof/>
              </w:rPr>
              <w:fldChar w:fldCharType="end"/>
            </w:r>
          </w:ins>
        </w:p>
        <w:p w14:paraId="439E1422" w14:textId="40C9BF09" w:rsidR="00DF1B05" w:rsidRPr="00CF4DCA" w:rsidDel="00B54BFA" w:rsidRDefault="00DF1B05">
          <w:pPr>
            <w:pStyle w:val="Inhopg1"/>
            <w:tabs>
              <w:tab w:val="left" w:pos="440"/>
              <w:tab w:val="right" w:leader="dot" w:pos="9020"/>
            </w:tabs>
            <w:rPr>
              <w:del w:id="83" w:author="jorn de bruin" w:date="2017-07-03T16:15:00Z"/>
              <w:rFonts w:asciiTheme="minorHAnsi" w:eastAsiaTheme="minorEastAsia" w:hAnsiTheme="minorHAnsi"/>
              <w:b w:val="0"/>
              <w:noProof/>
              <w:lang w:val="nl-NL" w:eastAsia="en-GB"/>
            </w:rPr>
          </w:pPr>
          <w:del w:id="84" w:author="jorn de bruin" w:date="2017-07-03T16:15:00Z">
            <w:r w:rsidRPr="00B54BFA" w:rsidDel="00B54BFA">
              <w:rPr>
                <w:noProof/>
                <w:lang w:val="nl-NL"/>
                <w:rPrChange w:id="85" w:author="jorn de bruin" w:date="2017-07-03T16:15:00Z">
                  <w:rPr>
                    <w:rStyle w:val="Hyperlink"/>
                    <w:noProof/>
                    <w:lang w:val="nl-NL"/>
                  </w:rPr>
                </w:rPrChange>
              </w:rPr>
              <w:delText>1</w:delText>
            </w:r>
            <w:r w:rsidRPr="00CF4DCA" w:rsidDel="00B54BFA">
              <w:rPr>
                <w:rFonts w:asciiTheme="minorHAnsi" w:eastAsiaTheme="minorEastAsia" w:hAnsiTheme="minorHAnsi"/>
                <w:b w:val="0"/>
                <w:noProof/>
                <w:lang w:val="nl-NL" w:eastAsia="en-GB"/>
              </w:rPr>
              <w:tab/>
            </w:r>
            <w:r w:rsidRPr="00B54BFA" w:rsidDel="00B54BFA">
              <w:rPr>
                <w:noProof/>
                <w:lang w:val="nl-NL"/>
                <w:rPrChange w:id="86" w:author="jorn de bruin" w:date="2017-07-03T16:15:00Z">
                  <w:rPr>
                    <w:rStyle w:val="Hyperlink"/>
                    <w:noProof/>
                    <w:lang w:val="nl-NL"/>
                  </w:rPr>
                </w:rPrChange>
              </w:rPr>
              <w:delText>Inleiding</w:delText>
            </w:r>
            <w:r w:rsidRPr="00CF4DCA" w:rsidDel="00B54BFA">
              <w:rPr>
                <w:noProof/>
                <w:webHidden/>
                <w:lang w:val="nl-NL"/>
              </w:rPr>
              <w:tab/>
            </w:r>
          </w:del>
          <w:del w:id="87" w:author="jorn de bruin" w:date="2017-07-02T20:28:00Z">
            <w:r w:rsidRPr="00CF4DCA" w:rsidDel="004912C3">
              <w:rPr>
                <w:noProof/>
                <w:webHidden/>
                <w:lang w:val="nl-NL"/>
              </w:rPr>
              <w:delText>4</w:delText>
            </w:r>
          </w:del>
        </w:p>
        <w:p w14:paraId="227728DB" w14:textId="597261A8" w:rsidR="00DF1B05" w:rsidRPr="00CF4DCA" w:rsidDel="00B54BFA" w:rsidRDefault="00DF1B05">
          <w:pPr>
            <w:pStyle w:val="Inhopg1"/>
            <w:tabs>
              <w:tab w:val="left" w:pos="440"/>
              <w:tab w:val="right" w:leader="dot" w:pos="9020"/>
            </w:tabs>
            <w:rPr>
              <w:del w:id="88" w:author="jorn de bruin" w:date="2017-07-03T16:15:00Z"/>
              <w:rFonts w:asciiTheme="minorHAnsi" w:eastAsiaTheme="minorEastAsia" w:hAnsiTheme="minorHAnsi"/>
              <w:b w:val="0"/>
              <w:noProof/>
              <w:lang w:val="nl-NL" w:eastAsia="en-GB"/>
            </w:rPr>
          </w:pPr>
          <w:del w:id="89" w:author="jorn de bruin" w:date="2017-07-03T16:15:00Z">
            <w:r w:rsidRPr="00B54BFA" w:rsidDel="00B54BFA">
              <w:rPr>
                <w:noProof/>
                <w:lang w:val="nl-NL"/>
                <w:rPrChange w:id="90" w:author="jorn de bruin" w:date="2017-07-03T16:15:00Z">
                  <w:rPr>
                    <w:rStyle w:val="Hyperlink"/>
                    <w:noProof/>
                    <w:lang w:val="nl-NL"/>
                  </w:rPr>
                </w:rPrChange>
              </w:rPr>
              <w:delText>2</w:delText>
            </w:r>
          </w:del>
          <w:del w:id="91" w:author="jorn de bruin" w:date="2017-07-03T15:19:00Z">
            <w:r w:rsidRPr="00CF4DCA" w:rsidDel="007B21E3">
              <w:rPr>
                <w:rFonts w:asciiTheme="minorHAnsi" w:eastAsiaTheme="minorEastAsia" w:hAnsiTheme="minorHAnsi"/>
                <w:b w:val="0"/>
                <w:noProof/>
                <w:lang w:val="nl-NL" w:eastAsia="en-GB"/>
              </w:rPr>
              <w:tab/>
            </w:r>
          </w:del>
          <w:del w:id="92" w:author="jorn de bruin" w:date="2017-07-03T16:15:00Z">
            <w:r w:rsidRPr="00B54BFA" w:rsidDel="00B54BFA">
              <w:rPr>
                <w:noProof/>
                <w:lang w:val="nl-NL"/>
                <w:rPrChange w:id="93" w:author="jorn de bruin" w:date="2017-07-03T16:15:00Z">
                  <w:rPr>
                    <w:rStyle w:val="Hyperlink"/>
                    <w:noProof/>
                    <w:lang w:val="nl-NL"/>
                  </w:rPr>
                </w:rPrChange>
              </w:rPr>
              <w:delText>Belanghebbenden</w:delText>
            </w:r>
            <w:r w:rsidRPr="00CF4DCA" w:rsidDel="00B54BFA">
              <w:rPr>
                <w:noProof/>
                <w:webHidden/>
                <w:lang w:val="nl-NL"/>
              </w:rPr>
              <w:tab/>
            </w:r>
          </w:del>
          <w:del w:id="94" w:author="jorn de bruin" w:date="2017-07-02T20:28:00Z">
            <w:r w:rsidRPr="00CF4DCA" w:rsidDel="004912C3">
              <w:rPr>
                <w:noProof/>
                <w:webHidden/>
                <w:lang w:val="nl-NL"/>
              </w:rPr>
              <w:delText>5</w:delText>
            </w:r>
          </w:del>
        </w:p>
        <w:p w14:paraId="50671E7E" w14:textId="141953C2" w:rsidR="00DF1B05" w:rsidRPr="00CF4DCA" w:rsidDel="007B21E3" w:rsidRDefault="00DF1B05">
          <w:pPr>
            <w:pStyle w:val="Inhopg1"/>
            <w:tabs>
              <w:tab w:val="left" w:pos="440"/>
              <w:tab w:val="right" w:leader="dot" w:pos="9020"/>
            </w:tabs>
            <w:rPr>
              <w:del w:id="95" w:author="jorn de bruin" w:date="2017-07-03T15:20:00Z"/>
              <w:rFonts w:asciiTheme="minorHAnsi" w:eastAsiaTheme="minorEastAsia" w:hAnsiTheme="minorHAnsi"/>
              <w:b w:val="0"/>
              <w:noProof/>
              <w:lang w:val="nl-NL" w:eastAsia="en-GB"/>
            </w:rPr>
          </w:pPr>
          <w:del w:id="96" w:author="jorn de bruin" w:date="2017-07-03T15:19:00Z">
            <w:r w:rsidRPr="00B54BFA" w:rsidDel="007B21E3">
              <w:rPr>
                <w:noProof/>
                <w:lang w:val="nl-NL"/>
                <w:rPrChange w:id="97" w:author="jorn de bruin" w:date="2017-07-03T16:15:00Z">
                  <w:rPr>
                    <w:rStyle w:val="Hyperlink"/>
                    <w:noProof/>
                    <w:lang w:val="nl-NL"/>
                  </w:rPr>
                </w:rPrChange>
              </w:rPr>
              <w:delText>3</w:delText>
            </w:r>
          </w:del>
          <w:del w:id="98" w:author="jorn de bruin" w:date="2017-07-03T15:20:00Z">
            <w:r w:rsidRPr="00CF4DCA" w:rsidDel="007B21E3">
              <w:rPr>
                <w:rFonts w:asciiTheme="minorHAnsi" w:eastAsiaTheme="minorEastAsia" w:hAnsiTheme="minorHAnsi"/>
                <w:b w:val="0"/>
                <w:noProof/>
                <w:lang w:val="nl-NL" w:eastAsia="en-GB"/>
              </w:rPr>
              <w:tab/>
            </w:r>
            <w:r w:rsidRPr="00B54BFA" w:rsidDel="007B21E3">
              <w:rPr>
                <w:noProof/>
                <w:lang w:val="nl-NL"/>
                <w:rPrChange w:id="99" w:author="jorn de bruin" w:date="2017-07-03T16:15:00Z">
                  <w:rPr>
                    <w:rStyle w:val="Hyperlink"/>
                    <w:noProof/>
                    <w:lang w:val="nl-NL"/>
                  </w:rPr>
                </w:rPrChange>
              </w:rPr>
              <w:delText>Behoeftes</w:delText>
            </w:r>
            <w:r w:rsidRPr="00CF4DCA" w:rsidDel="007B21E3">
              <w:rPr>
                <w:noProof/>
                <w:webHidden/>
                <w:lang w:val="nl-NL"/>
              </w:rPr>
              <w:tab/>
            </w:r>
          </w:del>
          <w:del w:id="100" w:author="jorn de bruin" w:date="2017-07-02T20:28:00Z">
            <w:r w:rsidRPr="00CF4DCA" w:rsidDel="004912C3">
              <w:rPr>
                <w:noProof/>
                <w:webHidden/>
                <w:lang w:val="nl-NL"/>
              </w:rPr>
              <w:delText>5</w:delText>
            </w:r>
          </w:del>
        </w:p>
        <w:p w14:paraId="1F09A5D0" w14:textId="15772ACA" w:rsidR="00DF1B05" w:rsidRPr="00CF4DCA" w:rsidDel="00B54BFA" w:rsidRDefault="00DF1B05">
          <w:pPr>
            <w:pStyle w:val="Inhopg1"/>
            <w:tabs>
              <w:tab w:val="left" w:pos="440"/>
              <w:tab w:val="right" w:leader="dot" w:pos="9020"/>
            </w:tabs>
            <w:rPr>
              <w:del w:id="101" w:author="jorn de bruin" w:date="2017-07-03T16:15:00Z"/>
              <w:rFonts w:asciiTheme="minorHAnsi" w:eastAsiaTheme="minorEastAsia" w:hAnsiTheme="minorHAnsi"/>
              <w:b w:val="0"/>
              <w:noProof/>
              <w:lang w:val="nl-NL" w:eastAsia="en-GB"/>
            </w:rPr>
          </w:pPr>
          <w:del w:id="102" w:author="jorn de bruin" w:date="2017-07-03T15:19:00Z">
            <w:r w:rsidRPr="00B54BFA" w:rsidDel="007B21E3">
              <w:rPr>
                <w:noProof/>
                <w:lang w:val="nl-NL"/>
                <w:rPrChange w:id="103" w:author="jorn de bruin" w:date="2017-07-03T16:15:00Z">
                  <w:rPr>
                    <w:rStyle w:val="Hyperlink"/>
                    <w:noProof/>
                    <w:lang w:val="nl-NL"/>
                  </w:rPr>
                </w:rPrChange>
              </w:rPr>
              <w:delText>4</w:delText>
            </w:r>
          </w:del>
          <w:del w:id="104" w:author="jorn de bruin" w:date="2017-07-03T16:15:00Z">
            <w:r w:rsidRPr="00CF4DCA" w:rsidDel="00B54BFA">
              <w:rPr>
                <w:rFonts w:asciiTheme="minorHAnsi" w:eastAsiaTheme="minorEastAsia" w:hAnsiTheme="minorHAnsi"/>
                <w:b w:val="0"/>
                <w:noProof/>
                <w:lang w:val="nl-NL" w:eastAsia="en-GB"/>
              </w:rPr>
              <w:tab/>
            </w:r>
            <w:r w:rsidRPr="00B54BFA" w:rsidDel="00B54BFA">
              <w:rPr>
                <w:noProof/>
                <w:lang w:val="nl-NL"/>
                <w:rPrChange w:id="105" w:author="jorn de bruin" w:date="2017-07-03T16:15:00Z">
                  <w:rPr>
                    <w:rStyle w:val="Hyperlink"/>
                    <w:noProof/>
                    <w:lang w:val="nl-NL"/>
                  </w:rPr>
                </w:rPrChange>
              </w:rPr>
              <w:delText>Functionaliteiten</w:delText>
            </w:r>
            <w:r w:rsidRPr="00CF4DCA" w:rsidDel="00B54BFA">
              <w:rPr>
                <w:noProof/>
                <w:webHidden/>
                <w:lang w:val="nl-NL"/>
              </w:rPr>
              <w:tab/>
            </w:r>
          </w:del>
          <w:del w:id="106" w:author="jorn de bruin" w:date="2017-07-02T20:28:00Z">
            <w:r w:rsidRPr="00CF4DCA" w:rsidDel="004912C3">
              <w:rPr>
                <w:noProof/>
                <w:webHidden/>
                <w:lang w:val="nl-NL"/>
              </w:rPr>
              <w:delText>5</w:delText>
            </w:r>
          </w:del>
        </w:p>
        <w:p w14:paraId="502ACE77" w14:textId="03D5CAFD" w:rsidR="00DF1B05" w:rsidRPr="00CF4DCA" w:rsidDel="00B54BFA" w:rsidRDefault="00DF1B05">
          <w:pPr>
            <w:pStyle w:val="Inhopg1"/>
            <w:tabs>
              <w:tab w:val="left" w:pos="440"/>
              <w:tab w:val="right" w:leader="dot" w:pos="9020"/>
            </w:tabs>
            <w:rPr>
              <w:del w:id="107" w:author="jorn de bruin" w:date="2017-07-03T16:15:00Z"/>
              <w:rFonts w:asciiTheme="minorHAnsi" w:eastAsiaTheme="minorEastAsia" w:hAnsiTheme="minorHAnsi"/>
              <w:b w:val="0"/>
              <w:noProof/>
              <w:lang w:val="nl-NL" w:eastAsia="en-GB"/>
            </w:rPr>
          </w:pPr>
          <w:del w:id="108" w:author="jorn de bruin" w:date="2017-07-03T15:19:00Z">
            <w:r w:rsidRPr="00B54BFA" w:rsidDel="007B21E3">
              <w:rPr>
                <w:noProof/>
                <w:lang w:val="nl-NL"/>
                <w:rPrChange w:id="109" w:author="jorn de bruin" w:date="2017-07-03T16:15:00Z">
                  <w:rPr>
                    <w:rStyle w:val="Hyperlink"/>
                    <w:noProof/>
                    <w:lang w:val="nl-NL"/>
                  </w:rPr>
                </w:rPrChange>
              </w:rPr>
              <w:delText>5</w:delText>
            </w:r>
          </w:del>
          <w:del w:id="110" w:author="jorn de bruin" w:date="2017-07-03T16:15:00Z">
            <w:r w:rsidRPr="00CF4DCA" w:rsidDel="00B54BFA">
              <w:rPr>
                <w:rFonts w:asciiTheme="minorHAnsi" w:eastAsiaTheme="minorEastAsia" w:hAnsiTheme="minorHAnsi"/>
                <w:b w:val="0"/>
                <w:noProof/>
                <w:lang w:val="nl-NL" w:eastAsia="en-GB"/>
              </w:rPr>
              <w:tab/>
            </w:r>
            <w:r w:rsidRPr="00B54BFA" w:rsidDel="00B54BFA">
              <w:rPr>
                <w:noProof/>
                <w:lang w:val="nl-NL"/>
                <w:rPrChange w:id="111" w:author="jorn de bruin" w:date="2017-07-03T16:15:00Z">
                  <w:rPr>
                    <w:rStyle w:val="Hyperlink"/>
                    <w:noProof/>
                    <w:lang w:val="nl-NL"/>
                  </w:rPr>
                </w:rPrChange>
              </w:rPr>
              <w:delText>Navigatie</w:delText>
            </w:r>
            <w:r w:rsidRPr="00CF4DCA" w:rsidDel="00B54BFA">
              <w:rPr>
                <w:noProof/>
                <w:webHidden/>
                <w:lang w:val="nl-NL"/>
              </w:rPr>
              <w:tab/>
            </w:r>
          </w:del>
          <w:del w:id="112" w:author="jorn de bruin" w:date="2017-07-02T20:28:00Z">
            <w:r w:rsidRPr="00CF4DCA" w:rsidDel="004912C3">
              <w:rPr>
                <w:noProof/>
                <w:webHidden/>
                <w:lang w:val="nl-NL"/>
              </w:rPr>
              <w:delText>6</w:delText>
            </w:r>
          </w:del>
        </w:p>
        <w:p w14:paraId="153F8406" w14:textId="0D79F9C5" w:rsidR="00DF1B05" w:rsidRPr="00CF4DCA" w:rsidDel="00B54BFA" w:rsidRDefault="00DF1B05">
          <w:pPr>
            <w:pStyle w:val="Inhopg1"/>
            <w:tabs>
              <w:tab w:val="left" w:pos="440"/>
              <w:tab w:val="right" w:leader="dot" w:pos="9020"/>
            </w:tabs>
            <w:rPr>
              <w:del w:id="113" w:author="jorn de bruin" w:date="2017-07-03T16:15:00Z"/>
              <w:rFonts w:asciiTheme="minorHAnsi" w:eastAsiaTheme="minorEastAsia" w:hAnsiTheme="minorHAnsi"/>
              <w:b w:val="0"/>
              <w:noProof/>
              <w:lang w:val="nl-NL" w:eastAsia="en-GB"/>
            </w:rPr>
          </w:pPr>
          <w:del w:id="114" w:author="jorn de bruin" w:date="2017-07-03T15:19:00Z">
            <w:r w:rsidRPr="00B54BFA" w:rsidDel="007B21E3">
              <w:rPr>
                <w:noProof/>
                <w:lang w:val="nl-NL"/>
                <w:rPrChange w:id="115" w:author="jorn de bruin" w:date="2017-07-03T16:15:00Z">
                  <w:rPr>
                    <w:rStyle w:val="Hyperlink"/>
                    <w:noProof/>
                    <w:lang w:val="nl-NL"/>
                  </w:rPr>
                </w:rPrChange>
              </w:rPr>
              <w:delText>6</w:delText>
            </w:r>
          </w:del>
          <w:del w:id="116" w:author="jorn de bruin" w:date="2017-07-03T16:15:00Z">
            <w:r w:rsidRPr="00CF4DCA" w:rsidDel="00B54BFA">
              <w:rPr>
                <w:rFonts w:asciiTheme="minorHAnsi" w:eastAsiaTheme="minorEastAsia" w:hAnsiTheme="minorHAnsi"/>
                <w:b w:val="0"/>
                <w:noProof/>
                <w:lang w:val="nl-NL" w:eastAsia="en-GB"/>
              </w:rPr>
              <w:tab/>
            </w:r>
            <w:r w:rsidRPr="00B54BFA" w:rsidDel="00B54BFA">
              <w:rPr>
                <w:noProof/>
                <w:lang w:val="nl-NL"/>
                <w:rPrChange w:id="117" w:author="jorn de bruin" w:date="2017-07-03T16:15:00Z">
                  <w:rPr>
                    <w:rStyle w:val="Hyperlink"/>
                    <w:noProof/>
                    <w:lang w:val="nl-NL"/>
                  </w:rPr>
                </w:rPrChange>
              </w:rPr>
              <w:delText>Paginalijst</w:delText>
            </w:r>
            <w:r w:rsidRPr="00CF4DCA" w:rsidDel="00B54BFA">
              <w:rPr>
                <w:noProof/>
                <w:webHidden/>
                <w:lang w:val="nl-NL"/>
              </w:rPr>
              <w:tab/>
            </w:r>
          </w:del>
          <w:del w:id="118" w:author="jorn de bruin" w:date="2017-07-02T20:28:00Z">
            <w:r w:rsidRPr="00CF4DCA" w:rsidDel="004912C3">
              <w:rPr>
                <w:noProof/>
                <w:webHidden/>
                <w:lang w:val="nl-NL"/>
              </w:rPr>
              <w:delText>7</w:delText>
            </w:r>
          </w:del>
        </w:p>
        <w:p w14:paraId="40B89706" w14:textId="1B6FC366" w:rsidR="00DF1B05" w:rsidRPr="00CF4DCA" w:rsidDel="00B54BFA" w:rsidRDefault="00DF1B05" w:rsidP="00B54BFA">
          <w:pPr>
            <w:pStyle w:val="Inhopg1"/>
            <w:tabs>
              <w:tab w:val="left" w:pos="440"/>
              <w:tab w:val="right" w:leader="dot" w:pos="9020"/>
            </w:tabs>
            <w:rPr>
              <w:del w:id="119" w:author="jorn de bruin" w:date="2017-07-03T16:15:00Z"/>
              <w:rFonts w:asciiTheme="minorHAnsi" w:eastAsiaTheme="minorEastAsia" w:hAnsiTheme="minorHAnsi"/>
              <w:b w:val="0"/>
              <w:noProof/>
              <w:lang w:val="nl-NL" w:eastAsia="en-GB"/>
            </w:rPr>
            <w:pPrChange w:id="120" w:author="jorn de bruin" w:date="2017-07-03T16:15:00Z">
              <w:pPr>
                <w:pStyle w:val="Inhopg1"/>
                <w:tabs>
                  <w:tab w:val="left" w:pos="440"/>
                  <w:tab w:val="right" w:leader="dot" w:pos="9020"/>
                </w:tabs>
              </w:pPr>
            </w:pPrChange>
          </w:pPr>
          <w:del w:id="121" w:author="jorn de bruin" w:date="2017-07-03T15:18:00Z">
            <w:r w:rsidRPr="00B54BFA" w:rsidDel="007B21E3">
              <w:rPr>
                <w:noProof/>
                <w:lang w:val="nl-NL"/>
                <w:rPrChange w:id="122" w:author="jorn de bruin" w:date="2017-07-03T16:15:00Z">
                  <w:rPr>
                    <w:rStyle w:val="Hyperlink"/>
                    <w:noProof/>
                    <w:lang w:val="nl-NL"/>
                  </w:rPr>
                </w:rPrChange>
              </w:rPr>
              <w:delText>7</w:delText>
            </w:r>
          </w:del>
          <w:del w:id="123" w:author="jorn de bruin" w:date="2017-07-03T16:15:00Z">
            <w:r w:rsidRPr="00CF4DCA" w:rsidDel="00B54BFA">
              <w:rPr>
                <w:rFonts w:asciiTheme="minorHAnsi" w:eastAsiaTheme="minorEastAsia" w:hAnsiTheme="minorHAnsi"/>
                <w:b w:val="0"/>
                <w:noProof/>
                <w:lang w:val="nl-NL" w:eastAsia="en-GB"/>
              </w:rPr>
              <w:tab/>
            </w:r>
            <w:r w:rsidRPr="00B54BFA" w:rsidDel="00B54BFA">
              <w:rPr>
                <w:noProof/>
                <w:lang w:val="nl-NL"/>
                <w:rPrChange w:id="124" w:author="jorn de bruin" w:date="2017-07-03T16:15:00Z">
                  <w:rPr>
                    <w:rStyle w:val="Hyperlink"/>
                    <w:noProof/>
                    <w:lang w:val="nl-NL"/>
                  </w:rPr>
                </w:rPrChange>
              </w:rPr>
              <w:delText>Pagina- en formulierontwerp</w:delText>
            </w:r>
            <w:r w:rsidRPr="00CF4DCA" w:rsidDel="00B54BFA">
              <w:rPr>
                <w:noProof/>
                <w:webHidden/>
                <w:lang w:val="nl-NL"/>
              </w:rPr>
              <w:tab/>
            </w:r>
          </w:del>
          <w:del w:id="125" w:author="jorn de bruin" w:date="2017-07-02T20:28:00Z">
            <w:r w:rsidRPr="00CF4DCA" w:rsidDel="004912C3">
              <w:rPr>
                <w:noProof/>
                <w:webHidden/>
                <w:lang w:val="nl-NL"/>
              </w:rPr>
              <w:delText>8</w:delText>
            </w:r>
          </w:del>
        </w:p>
        <w:p w14:paraId="0486878B" w14:textId="299B355A" w:rsidR="00DF1B05" w:rsidRPr="00CF4DCA" w:rsidDel="00B54BFA" w:rsidRDefault="00DF1B05" w:rsidP="00B54BFA">
          <w:pPr>
            <w:pStyle w:val="Inhopg2"/>
            <w:tabs>
              <w:tab w:val="left" w:pos="880"/>
              <w:tab w:val="right" w:leader="dot" w:pos="9020"/>
            </w:tabs>
            <w:ind w:left="0"/>
            <w:rPr>
              <w:del w:id="126" w:author="jorn de bruin" w:date="2017-07-03T16:15:00Z"/>
              <w:rFonts w:asciiTheme="minorHAnsi" w:eastAsiaTheme="minorEastAsia" w:hAnsiTheme="minorHAnsi"/>
              <w:b w:val="0"/>
              <w:noProof/>
              <w:szCs w:val="24"/>
              <w:lang w:val="nl-NL" w:eastAsia="en-GB"/>
            </w:rPr>
            <w:pPrChange w:id="127" w:author="jorn de bruin" w:date="2017-07-03T16:15:00Z">
              <w:pPr>
                <w:pStyle w:val="Inhopg2"/>
                <w:tabs>
                  <w:tab w:val="left" w:pos="880"/>
                  <w:tab w:val="right" w:leader="dot" w:pos="9020"/>
                </w:tabs>
              </w:pPr>
            </w:pPrChange>
          </w:pPr>
          <w:del w:id="128" w:author="jorn de bruin" w:date="2017-07-03T15:19:00Z">
            <w:r w:rsidRPr="00B54BFA" w:rsidDel="007B21E3">
              <w:rPr>
                <w:noProof/>
                <w:lang w:val="nl-NL"/>
                <w:rPrChange w:id="129" w:author="jorn de bruin" w:date="2017-07-03T16:15:00Z">
                  <w:rPr>
                    <w:rStyle w:val="Hyperlink"/>
                    <w:noProof/>
                    <w:lang w:val="nl-NL"/>
                  </w:rPr>
                </w:rPrChange>
              </w:rPr>
              <w:delText>7</w:delText>
            </w:r>
          </w:del>
          <w:del w:id="130" w:author="jorn de bruin" w:date="2017-07-03T16:15:00Z">
            <w:r w:rsidRPr="00B54BFA" w:rsidDel="00B54BFA">
              <w:rPr>
                <w:noProof/>
                <w:lang w:val="nl-NL"/>
                <w:rPrChange w:id="131" w:author="jorn de bruin" w:date="2017-07-03T16:15:00Z">
                  <w:rPr>
                    <w:rStyle w:val="Hyperlink"/>
                    <w:noProof/>
                    <w:lang w:val="nl-NL"/>
                  </w:rPr>
                </w:rPrChange>
              </w:rPr>
              <w:delText>.1</w:delText>
            </w:r>
            <w:r w:rsidRPr="00CF4DCA" w:rsidDel="00B54BFA">
              <w:rPr>
                <w:rFonts w:asciiTheme="minorHAnsi" w:eastAsiaTheme="minorEastAsia" w:hAnsiTheme="minorHAnsi"/>
                <w:b w:val="0"/>
                <w:noProof/>
                <w:szCs w:val="24"/>
                <w:lang w:val="nl-NL" w:eastAsia="en-GB"/>
              </w:rPr>
              <w:tab/>
            </w:r>
            <w:r w:rsidRPr="00B54BFA" w:rsidDel="00B54BFA">
              <w:rPr>
                <w:noProof/>
                <w:lang w:val="nl-NL"/>
                <w:rPrChange w:id="132" w:author="jorn de bruin" w:date="2017-07-03T16:15:00Z">
                  <w:rPr>
                    <w:rStyle w:val="Hyperlink"/>
                    <w:noProof/>
                    <w:lang w:val="nl-NL"/>
                  </w:rPr>
                </w:rPrChange>
              </w:rPr>
              <w:delText>Paginaontwerp/wireframe</w:delText>
            </w:r>
            <w:r w:rsidRPr="00CF4DCA" w:rsidDel="00B54BFA">
              <w:rPr>
                <w:noProof/>
                <w:webHidden/>
                <w:lang w:val="nl-NL"/>
              </w:rPr>
              <w:tab/>
            </w:r>
          </w:del>
          <w:del w:id="133" w:author="jorn de bruin" w:date="2017-07-02T20:28:00Z">
            <w:r w:rsidRPr="00CF4DCA" w:rsidDel="004912C3">
              <w:rPr>
                <w:noProof/>
                <w:webHidden/>
                <w:lang w:val="nl-NL"/>
              </w:rPr>
              <w:delText>8</w:delText>
            </w:r>
          </w:del>
        </w:p>
        <w:p w14:paraId="380A821D" w14:textId="77E2A585" w:rsidR="00DF1B05" w:rsidRPr="00CF4DCA" w:rsidDel="00B54BFA" w:rsidRDefault="00DF1B05">
          <w:pPr>
            <w:pStyle w:val="Inhopg2"/>
            <w:tabs>
              <w:tab w:val="left" w:pos="880"/>
              <w:tab w:val="right" w:leader="dot" w:pos="9020"/>
            </w:tabs>
            <w:rPr>
              <w:del w:id="134" w:author="jorn de bruin" w:date="2017-07-03T16:15:00Z"/>
              <w:rFonts w:asciiTheme="minorHAnsi" w:eastAsiaTheme="minorEastAsia" w:hAnsiTheme="minorHAnsi"/>
              <w:b w:val="0"/>
              <w:noProof/>
              <w:szCs w:val="24"/>
              <w:lang w:val="nl-NL" w:eastAsia="en-GB"/>
            </w:rPr>
          </w:pPr>
          <w:del w:id="135" w:author="jorn de bruin" w:date="2017-07-03T15:19:00Z">
            <w:r w:rsidRPr="00B54BFA" w:rsidDel="007B21E3">
              <w:rPr>
                <w:noProof/>
                <w:lang w:val="nl-NL"/>
                <w:rPrChange w:id="136" w:author="jorn de bruin" w:date="2017-07-03T16:15:00Z">
                  <w:rPr>
                    <w:rStyle w:val="Hyperlink"/>
                    <w:noProof/>
                    <w:lang w:val="nl-NL"/>
                  </w:rPr>
                </w:rPrChange>
              </w:rPr>
              <w:delText>7</w:delText>
            </w:r>
          </w:del>
          <w:del w:id="137" w:author="jorn de bruin" w:date="2017-07-03T16:15:00Z">
            <w:r w:rsidRPr="00B54BFA" w:rsidDel="00B54BFA">
              <w:rPr>
                <w:noProof/>
                <w:lang w:val="nl-NL"/>
                <w:rPrChange w:id="138" w:author="jorn de bruin" w:date="2017-07-03T16:15:00Z">
                  <w:rPr>
                    <w:rStyle w:val="Hyperlink"/>
                    <w:noProof/>
                    <w:lang w:val="nl-NL"/>
                  </w:rPr>
                </w:rPrChange>
              </w:rPr>
              <w:delText>.2</w:delText>
            </w:r>
            <w:r w:rsidRPr="00CF4DCA" w:rsidDel="00B54BFA">
              <w:rPr>
                <w:rFonts w:asciiTheme="minorHAnsi" w:eastAsiaTheme="minorEastAsia" w:hAnsiTheme="minorHAnsi"/>
                <w:b w:val="0"/>
                <w:noProof/>
                <w:szCs w:val="24"/>
                <w:lang w:val="nl-NL" w:eastAsia="en-GB"/>
              </w:rPr>
              <w:tab/>
            </w:r>
            <w:r w:rsidRPr="00B54BFA" w:rsidDel="00B54BFA">
              <w:rPr>
                <w:noProof/>
                <w:lang w:val="nl-NL"/>
                <w:rPrChange w:id="139" w:author="jorn de bruin" w:date="2017-07-03T16:15:00Z">
                  <w:rPr>
                    <w:rStyle w:val="Hyperlink"/>
                    <w:noProof/>
                    <w:lang w:val="nl-NL"/>
                  </w:rPr>
                </w:rPrChange>
              </w:rPr>
              <w:delText>Formulierontwerp</w:delText>
            </w:r>
            <w:r w:rsidRPr="00CF4DCA" w:rsidDel="00B54BFA">
              <w:rPr>
                <w:noProof/>
                <w:webHidden/>
                <w:lang w:val="nl-NL"/>
              </w:rPr>
              <w:tab/>
            </w:r>
          </w:del>
          <w:del w:id="140" w:author="jorn de bruin" w:date="2017-07-02T20:28:00Z">
            <w:r w:rsidRPr="00CF4DCA" w:rsidDel="004912C3">
              <w:rPr>
                <w:noProof/>
                <w:webHidden/>
                <w:lang w:val="nl-NL"/>
              </w:rPr>
              <w:delText>10</w:delText>
            </w:r>
          </w:del>
        </w:p>
        <w:p w14:paraId="062E693B" w14:textId="69C25C8A" w:rsidR="00DF1B05" w:rsidRPr="00CF4DCA" w:rsidDel="00B54BFA" w:rsidRDefault="00DF1B05">
          <w:pPr>
            <w:pStyle w:val="Inhopg1"/>
            <w:tabs>
              <w:tab w:val="left" w:pos="440"/>
              <w:tab w:val="right" w:leader="dot" w:pos="9020"/>
            </w:tabs>
            <w:rPr>
              <w:del w:id="141" w:author="jorn de bruin" w:date="2017-07-03T16:15:00Z"/>
              <w:rFonts w:asciiTheme="minorHAnsi" w:eastAsiaTheme="minorEastAsia" w:hAnsiTheme="minorHAnsi"/>
              <w:b w:val="0"/>
              <w:noProof/>
              <w:lang w:val="nl-NL" w:eastAsia="en-GB"/>
            </w:rPr>
          </w:pPr>
          <w:del w:id="142" w:author="jorn de bruin" w:date="2017-07-03T15:18:00Z">
            <w:r w:rsidRPr="00B54BFA" w:rsidDel="007B21E3">
              <w:rPr>
                <w:noProof/>
                <w:lang w:val="nl-NL"/>
                <w:rPrChange w:id="143" w:author="jorn de bruin" w:date="2017-07-03T16:15:00Z">
                  <w:rPr>
                    <w:rStyle w:val="Hyperlink"/>
                    <w:noProof/>
                    <w:lang w:val="nl-NL"/>
                  </w:rPr>
                </w:rPrChange>
              </w:rPr>
              <w:delText>8</w:delText>
            </w:r>
          </w:del>
          <w:del w:id="144" w:author="jorn de bruin" w:date="2017-07-03T16:15:00Z">
            <w:r w:rsidRPr="00CF4DCA" w:rsidDel="00B54BFA">
              <w:rPr>
                <w:rFonts w:asciiTheme="minorHAnsi" w:eastAsiaTheme="minorEastAsia" w:hAnsiTheme="minorHAnsi"/>
                <w:b w:val="0"/>
                <w:noProof/>
                <w:lang w:val="nl-NL" w:eastAsia="en-GB"/>
              </w:rPr>
              <w:tab/>
            </w:r>
            <w:r w:rsidRPr="00B54BFA" w:rsidDel="00B54BFA">
              <w:rPr>
                <w:noProof/>
                <w:lang w:val="nl-NL"/>
                <w:rPrChange w:id="145" w:author="jorn de bruin" w:date="2017-07-03T16:15:00Z">
                  <w:rPr>
                    <w:rStyle w:val="Hyperlink"/>
                    <w:noProof/>
                    <w:lang w:val="nl-NL"/>
                  </w:rPr>
                </w:rPrChange>
              </w:rPr>
              <w:delText>Grafisch Ontwerp</w:delText>
            </w:r>
            <w:r w:rsidRPr="00CF4DCA" w:rsidDel="00B54BFA">
              <w:rPr>
                <w:noProof/>
                <w:webHidden/>
                <w:lang w:val="nl-NL"/>
              </w:rPr>
              <w:tab/>
            </w:r>
          </w:del>
          <w:del w:id="146" w:author="jorn de bruin" w:date="2017-07-02T20:28:00Z">
            <w:r w:rsidRPr="00CF4DCA" w:rsidDel="004912C3">
              <w:rPr>
                <w:noProof/>
                <w:webHidden/>
                <w:lang w:val="nl-NL"/>
              </w:rPr>
              <w:delText>11</w:delText>
            </w:r>
          </w:del>
        </w:p>
        <w:p w14:paraId="26C1F614" w14:textId="6FE13726" w:rsidR="00800979" w:rsidRPr="00CF4DCA" w:rsidRDefault="00800979">
          <w:pPr>
            <w:rPr>
              <w:rFonts w:ascii="Cambria" w:hAnsi="Cambria"/>
              <w:lang w:val="nl-NL"/>
            </w:rPr>
          </w:pPr>
          <w:r w:rsidRPr="00CF4DCA">
            <w:rPr>
              <w:rFonts w:ascii="Cambria" w:hAnsi="Cambria"/>
              <w:b/>
              <w:bCs/>
              <w:noProof/>
              <w:lang w:val="nl-NL"/>
            </w:rPr>
            <w:fldChar w:fldCharType="end"/>
          </w:r>
        </w:p>
      </w:sdtContent>
    </w:sdt>
    <w:p w14:paraId="71902713" w14:textId="77777777" w:rsidR="00800979" w:rsidRPr="00CF4DCA" w:rsidRDefault="00800979" w:rsidP="009D5486">
      <w:pPr>
        <w:rPr>
          <w:rFonts w:ascii="Cambria" w:eastAsia="Calibri" w:hAnsi="Cambria"/>
          <w:b/>
          <w:bCs/>
          <w:sz w:val="28"/>
          <w:szCs w:val="28"/>
          <w:lang w:val="nl-NL"/>
        </w:rPr>
      </w:pPr>
    </w:p>
    <w:p w14:paraId="1A1699BD" w14:textId="77777777" w:rsidR="009D5486" w:rsidRPr="00CF4DCA" w:rsidRDefault="009D5486">
      <w:pPr>
        <w:rPr>
          <w:rFonts w:ascii="Cambria" w:eastAsia="Calibri" w:hAnsi="Cambria"/>
          <w:b/>
          <w:bCs/>
          <w:sz w:val="28"/>
          <w:szCs w:val="28"/>
          <w:lang w:val="nl-NL"/>
        </w:rPr>
      </w:pPr>
    </w:p>
    <w:p w14:paraId="0BC8077E" w14:textId="7BB6EC6E" w:rsidR="00264273" w:rsidRPr="00CF4DCA" w:rsidDel="004912C3" w:rsidRDefault="009D5486" w:rsidP="0073487E">
      <w:pPr>
        <w:rPr>
          <w:del w:id="147" w:author="jorn de bruin" w:date="2017-07-02T20:28:00Z"/>
          <w:rFonts w:ascii="Cambria" w:eastAsia="Calibri" w:hAnsi="Cambria"/>
          <w:b/>
          <w:bCs/>
          <w:sz w:val="28"/>
          <w:szCs w:val="28"/>
          <w:lang w:val="nl-NL"/>
        </w:rPr>
      </w:pPr>
      <w:del w:id="148" w:author="jorn de bruin" w:date="2017-07-02T20:28:00Z">
        <w:r w:rsidRPr="00CF4DCA" w:rsidDel="004912C3">
          <w:rPr>
            <w:rFonts w:ascii="Cambria" w:hAnsi="Cambria"/>
            <w:lang w:val="nl-NL"/>
          </w:rPr>
          <w:br w:type="page"/>
        </w:r>
      </w:del>
    </w:p>
    <w:p w14:paraId="2C30BFB7" w14:textId="26863C1D" w:rsidR="00FD6EC9" w:rsidRPr="00CF4DCA" w:rsidDel="004912C3" w:rsidRDefault="00FD6EC9" w:rsidP="005901BA">
      <w:pPr>
        <w:pStyle w:val="Plattetekst"/>
        <w:rPr>
          <w:del w:id="149" w:author="jorn de bruin" w:date="2017-07-02T20:28:00Z"/>
          <w:lang w:val="nl-NL"/>
        </w:rPr>
      </w:pPr>
      <w:del w:id="150" w:author="jorn de bruin" w:date="2017-07-02T20:28:00Z">
        <w:r w:rsidRPr="00CF4DCA" w:rsidDel="004912C3">
          <w:rPr>
            <w:lang w:val="nl-NL"/>
          </w:rPr>
          <w:delText>&lt;&lt;&lt;&lt;&lt;--------------------------</w:delText>
        </w:r>
        <w:r w:rsidRPr="00CF4DCA" w:rsidDel="004912C3">
          <w:rPr>
            <w:lang w:val="nl-NL"/>
          </w:rPr>
          <w:tab/>
          <w:delText>Deze bladzijde</w:delText>
        </w:r>
        <w:r w:rsidR="005C0782" w:rsidRPr="00CF4DCA" w:rsidDel="004912C3">
          <w:rPr>
            <w:lang w:val="nl-NL"/>
          </w:rPr>
          <w:delText>n</w:delText>
        </w:r>
        <w:r w:rsidR="00206F66" w:rsidRPr="00CF4DCA" w:rsidDel="004912C3">
          <w:rPr>
            <w:lang w:val="nl-NL"/>
          </w:rPr>
          <w:delText xml:space="preserve"> verwijderen     </w:delText>
        </w:r>
        <w:r w:rsidRPr="00CF4DCA" w:rsidDel="004912C3">
          <w:rPr>
            <w:lang w:val="nl-NL"/>
          </w:rPr>
          <w:delText>----------------------------&gt;&gt;&gt;&gt;&gt;</w:delText>
        </w:r>
      </w:del>
    </w:p>
    <w:p w14:paraId="0C9EECB3" w14:textId="06BCDDDC" w:rsidR="00914681" w:rsidRPr="00CF4DCA" w:rsidDel="004912C3" w:rsidRDefault="00914681" w:rsidP="005901BA">
      <w:pPr>
        <w:pStyle w:val="Plattetekst"/>
        <w:rPr>
          <w:del w:id="151" w:author="jorn de bruin" w:date="2017-07-02T20:28:00Z"/>
          <w:rFonts w:cs="Calibri"/>
          <w:b/>
          <w:bCs/>
          <w:sz w:val="21"/>
          <w:szCs w:val="21"/>
          <w:lang w:val="nl-NL"/>
        </w:rPr>
      </w:pPr>
    </w:p>
    <w:p w14:paraId="207057B6" w14:textId="30593B7A" w:rsidR="00973862" w:rsidRPr="00CF4DCA" w:rsidDel="004912C3" w:rsidRDefault="00973862" w:rsidP="005901BA">
      <w:pPr>
        <w:pStyle w:val="Plattetekst"/>
        <w:rPr>
          <w:del w:id="152" w:author="jorn de bruin" w:date="2017-07-02T20:28:00Z"/>
          <w:b/>
          <w:i/>
          <w:lang w:val="nl-NL"/>
        </w:rPr>
      </w:pPr>
      <w:del w:id="153" w:author="jorn de bruin" w:date="2017-07-02T20:28:00Z">
        <w:r w:rsidRPr="00CF4DCA" w:rsidDel="004912C3">
          <w:rPr>
            <w:b/>
            <w:i/>
            <w:lang w:val="nl-NL"/>
          </w:rPr>
          <w:delText xml:space="preserve">Het </w:delText>
        </w:r>
        <w:r w:rsidR="00ED7EB9" w:rsidRPr="00CF4DCA" w:rsidDel="004912C3">
          <w:rPr>
            <w:b/>
            <w:i/>
            <w:lang w:val="nl-NL"/>
          </w:rPr>
          <w:delText>Functioneel Ontwerp</w:delText>
        </w:r>
      </w:del>
    </w:p>
    <w:p w14:paraId="26ABC1F3" w14:textId="6A4B7CED" w:rsidR="00973862" w:rsidRPr="00CF4DCA" w:rsidDel="004912C3" w:rsidRDefault="00973862" w:rsidP="005901BA">
      <w:pPr>
        <w:pStyle w:val="Plattetekst"/>
        <w:rPr>
          <w:del w:id="154" w:author="jorn de bruin" w:date="2017-07-02T20:28:00Z"/>
          <w:i/>
          <w:spacing w:val="23"/>
          <w:lang w:val="nl-NL"/>
        </w:rPr>
      </w:pPr>
    </w:p>
    <w:p w14:paraId="2B69535E" w14:textId="22AB8CEB" w:rsidR="008C5E1F" w:rsidRPr="00CF4DCA" w:rsidDel="004912C3" w:rsidRDefault="00CB6932" w:rsidP="005901BA">
      <w:pPr>
        <w:pStyle w:val="Plattetekst"/>
        <w:rPr>
          <w:del w:id="155" w:author="jorn de bruin" w:date="2017-07-02T20:28:00Z"/>
          <w:i/>
          <w:color w:val="00B050"/>
          <w:lang w:val="nl-NL"/>
        </w:rPr>
      </w:pPr>
      <w:del w:id="156" w:author="jorn de bruin" w:date="2017-07-02T20:28:00Z">
        <w:r w:rsidRPr="00CF4DCA" w:rsidDel="004912C3">
          <w:rPr>
            <w:i/>
            <w:color w:val="00B050"/>
            <w:lang w:val="nl-NL"/>
          </w:rPr>
          <w:delText xml:space="preserve">In het </w:delText>
        </w:r>
        <w:r w:rsidR="00206F66" w:rsidRPr="00CF4DCA" w:rsidDel="004912C3">
          <w:rPr>
            <w:i/>
            <w:color w:val="00B050"/>
            <w:lang w:val="nl-NL"/>
          </w:rPr>
          <w:delText>Functioneel Ontwerp</w:delText>
        </w:r>
        <w:r w:rsidRPr="00CF4DCA" w:rsidDel="004912C3">
          <w:rPr>
            <w:i/>
            <w:color w:val="00B050"/>
            <w:lang w:val="nl-NL"/>
          </w:rPr>
          <w:delText xml:space="preserve"> </w:delText>
        </w:r>
        <w:r w:rsidR="005701D4" w:rsidRPr="00CF4DCA" w:rsidDel="004912C3">
          <w:rPr>
            <w:i/>
            <w:color w:val="00B050"/>
            <w:lang w:val="nl-NL"/>
          </w:rPr>
          <w:delText xml:space="preserve">(FO) </w:delText>
        </w:r>
        <w:r w:rsidRPr="00CF4DCA" w:rsidDel="004912C3">
          <w:rPr>
            <w:i/>
            <w:color w:val="00B050"/>
            <w:lang w:val="nl-NL"/>
          </w:rPr>
          <w:delText>beschrijf je</w:delText>
        </w:r>
        <w:r w:rsidR="00206F66" w:rsidRPr="00CF4DCA" w:rsidDel="004912C3">
          <w:rPr>
            <w:i/>
            <w:color w:val="00B050"/>
            <w:lang w:val="nl-NL"/>
          </w:rPr>
          <w:delText xml:space="preserve"> de oplossingen die je kiest voor </w:delText>
        </w:r>
        <w:r w:rsidR="005701D4" w:rsidRPr="00CF4DCA" w:rsidDel="004912C3">
          <w:rPr>
            <w:i/>
            <w:color w:val="00B050"/>
            <w:lang w:val="nl-NL"/>
          </w:rPr>
          <w:delText>elk van de</w:delText>
        </w:r>
        <w:r w:rsidR="00206F66" w:rsidRPr="00CF4DCA" w:rsidDel="004912C3">
          <w:rPr>
            <w:i/>
            <w:color w:val="00B050"/>
            <w:lang w:val="nl-NL"/>
          </w:rPr>
          <w:delText xml:space="preserve"> behoeftes uit de Behoefteanalyse.</w:delText>
        </w:r>
        <w:r w:rsidR="00A8207F" w:rsidRPr="00CF4DCA" w:rsidDel="004912C3">
          <w:rPr>
            <w:i/>
            <w:color w:val="00B050"/>
            <w:lang w:val="nl-NL"/>
          </w:rPr>
          <w:delText xml:space="preserve"> Je zet elke behoefte om in een oplossing waarin je aangeeft hoe het informatiesysteem de betreffende functie gaat uitvoeren.</w:delText>
        </w:r>
      </w:del>
    </w:p>
    <w:p w14:paraId="02AFFC04" w14:textId="2A49EB6A" w:rsidR="008C5E1F" w:rsidRPr="00CF4DCA" w:rsidDel="004912C3" w:rsidRDefault="008C5E1F" w:rsidP="005901BA">
      <w:pPr>
        <w:pStyle w:val="Plattetekst"/>
        <w:rPr>
          <w:del w:id="157" w:author="jorn de bruin" w:date="2017-07-02T20:28:00Z"/>
          <w:i/>
          <w:color w:val="00B050"/>
          <w:lang w:val="nl-NL"/>
        </w:rPr>
      </w:pPr>
    </w:p>
    <w:p w14:paraId="5E5AA909" w14:textId="17CE60CD" w:rsidR="00ED7EB9" w:rsidRPr="00CF4DCA" w:rsidDel="004912C3" w:rsidRDefault="00206F66" w:rsidP="005901BA">
      <w:pPr>
        <w:pStyle w:val="Plattetekst"/>
        <w:rPr>
          <w:del w:id="158" w:author="jorn de bruin" w:date="2017-07-02T20:28:00Z"/>
          <w:i/>
          <w:color w:val="00B050"/>
          <w:lang w:val="nl-NL"/>
        </w:rPr>
      </w:pPr>
      <w:del w:id="159" w:author="jorn de bruin" w:date="2017-07-02T20:28:00Z">
        <w:r w:rsidRPr="00CF4DCA" w:rsidDel="004912C3">
          <w:rPr>
            <w:i/>
            <w:color w:val="00B050"/>
            <w:lang w:val="nl-NL"/>
          </w:rPr>
          <w:delText>Het</w:delText>
        </w:r>
        <w:r w:rsidR="00ED7EB9" w:rsidRPr="00CF4DCA" w:rsidDel="004912C3">
          <w:rPr>
            <w:i/>
            <w:color w:val="00B050"/>
            <w:lang w:val="nl-NL"/>
          </w:rPr>
          <w:delText xml:space="preserve"> Functioneel Ontwerp (FO) bevat een beschrijving van alle te ontwikkelen functionaliteiten van een informatiesysteem (bijv. een website of app). Het wordt gebruikt als bouwtekening; een afspraak tussen klant en aannemer. Zoals bij het bouwen van een huis de bouwtekening inzicht geeft in wat er gemaakt gaat worden, is het Functioneel Ontwerp de leidraad voor de bouw van een informatiesysteem.</w:delText>
        </w:r>
      </w:del>
    </w:p>
    <w:p w14:paraId="5713A213" w14:textId="63645C22" w:rsidR="00ED7EB9" w:rsidRPr="00CF4DCA" w:rsidDel="004912C3" w:rsidRDefault="00ED7EB9" w:rsidP="005901BA">
      <w:pPr>
        <w:pStyle w:val="Plattetekst"/>
        <w:rPr>
          <w:del w:id="160" w:author="jorn de bruin" w:date="2017-07-02T20:28:00Z"/>
          <w:i/>
          <w:color w:val="00B050"/>
          <w:lang w:val="nl-NL"/>
        </w:rPr>
      </w:pPr>
    </w:p>
    <w:p w14:paraId="273D8AA5" w14:textId="68253B24" w:rsidR="00ED7EB9" w:rsidRPr="00CF4DCA" w:rsidDel="004912C3" w:rsidRDefault="00ED7EB9" w:rsidP="005901BA">
      <w:pPr>
        <w:pStyle w:val="Plattetekst"/>
        <w:rPr>
          <w:del w:id="161" w:author="jorn de bruin" w:date="2017-07-02T20:28:00Z"/>
          <w:i/>
          <w:color w:val="00B050"/>
          <w:lang w:val="nl-NL"/>
        </w:rPr>
      </w:pPr>
      <w:del w:id="162" w:author="jorn de bruin" w:date="2017-07-02T20:28:00Z">
        <w:r w:rsidRPr="00CF4DCA" w:rsidDel="004912C3">
          <w:rPr>
            <w:i/>
            <w:color w:val="00B050"/>
            <w:lang w:val="nl-NL"/>
          </w:rPr>
          <w:delText>Het Functioneel Ontwerp vormt de basis van de afspraken tussen opdrachtgever en opdrachtnemer. Het FO kan gezien worden als een ‘contract’ waar alle betrokken partijen zich aan moeten houden tijdens het ontwikkelproces van de website.</w:delText>
        </w:r>
      </w:del>
    </w:p>
    <w:p w14:paraId="7EFCAA50" w14:textId="775ACCC9" w:rsidR="00ED7EB9" w:rsidRPr="00CF4DCA" w:rsidDel="004912C3" w:rsidRDefault="00ED7EB9" w:rsidP="005901BA">
      <w:pPr>
        <w:pStyle w:val="Plattetekst"/>
        <w:rPr>
          <w:del w:id="163" w:author="jorn de bruin" w:date="2017-07-02T20:28:00Z"/>
          <w:i/>
          <w:color w:val="00B050"/>
          <w:lang w:val="nl-NL"/>
        </w:rPr>
      </w:pPr>
    </w:p>
    <w:p w14:paraId="3E1EBF1E" w14:textId="2E5A0C8C" w:rsidR="00ED7EB9" w:rsidRPr="00CF4DCA" w:rsidDel="004912C3" w:rsidRDefault="00ED7EB9" w:rsidP="005901BA">
      <w:pPr>
        <w:pStyle w:val="Plattetekst"/>
        <w:rPr>
          <w:del w:id="164" w:author="jorn de bruin" w:date="2017-07-02T20:28:00Z"/>
          <w:i/>
          <w:color w:val="00B050"/>
          <w:lang w:val="nl-NL"/>
        </w:rPr>
      </w:pPr>
      <w:del w:id="165" w:author="jorn de bruin" w:date="2017-07-02T20:28:00Z">
        <w:r w:rsidRPr="00CF4DCA" w:rsidDel="004912C3">
          <w:rPr>
            <w:i/>
            <w:color w:val="00B050"/>
            <w:lang w:val="nl-NL"/>
          </w:rPr>
          <w:delText>Alle mogelijke functionaliteiten die helpen bij het behalen van de doelstellingen voor de website worden tot in detail uitgedacht en besproken met de opdrachtgever, alvorens de website daadwerkelijk gebouwd wordt. Aanpassingen in het FO zijn makkelijker door te voeren dan in de programmeercode van de website. Het vergt ook veel minder tijd (en dus ook kosten).</w:delText>
        </w:r>
      </w:del>
    </w:p>
    <w:p w14:paraId="3C96A5B6" w14:textId="4FA0283B" w:rsidR="00ED7EB9" w:rsidRPr="00CF4DCA" w:rsidDel="004912C3" w:rsidRDefault="00ED7EB9" w:rsidP="005901BA">
      <w:pPr>
        <w:pStyle w:val="Plattetekst"/>
        <w:rPr>
          <w:del w:id="166" w:author="jorn de bruin" w:date="2017-07-02T20:28:00Z"/>
          <w:i/>
          <w:color w:val="00B050"/>
          <w:lang w:val="nl-NL"/>
        </w:rPr>
      </w:pPr>
    </w:p>
    <w:p w14:paraId="07122261" w14:textId="60950523" w:rsidR="00ED7EB9" w:rsidRPr="00CF4DCA" w:rsidDel="004912C3" w:rsidRDefault="00ED7EB9" w:rsidP="005901BA">
      <w:pPr>
        <w:pStyle w:val="Plattetekst"/>
        <w:rPr>
          <w:del w:id="167" w:author="jorn de bruin" w:date="2017-07-02T20:28:00Z"/>
          <w:i/>
          <w:color w:val="00B050"/>
          <w:lang w:val="nl-NL"/>
        </w:rPr>
      </w:pPr>
      <w:del w:id="168" w:author="jorn de bruin" w:date="2017-07-02T20:28:00Z">
        <w:r w:rsidRPr="00CF4DCA" w:rsidDel="004912C3">
          <w:rPr>
            <w:i/>
            <w:color w:val="00B050"/>
            <w:lang w:val="nl-NL"/>
          </w:rPr>
          <w:delText xml:space="preserve">De ontwikkelaar maakt precies wat er in het Functioneel Ontwerp staat. Daarom is het essentieel dat het FO goed en volledig is en </w:delText>
        </w:r>
        <w:r w:rsidR="008702EC" w:rsidRPr="00CF4DCA" w:rsidDel="004912C3">
          <w:rPr>
            <w:i/>
            <w:color w:val="00B050"/>
            <w:lang w:val="nl-NL"/>
          </w:rPr>
          <w:delText>goedgekeurd</w:delText>
        </w:r>
        <w:r w:rsidRPr="00CF4DCA" w:rsidDel="004912C3">
          <w:rPr>
            <w:i/>
            <w:color w:val="00B050"/>
            <w:lang w:val="nl-NL"/>
          </w:rPr>
          <w:delText xml:space="preserve"> door de opdrachtgever. Het is de basis van het informatiesysteem (de website).</w:delText>
        </w:r>
      </w:del>
    </w:p>
    <w:p w14:paraId="5DBD907E" w14:textId="4FF2F64B" w:rsidR="00ED7EB9" w:rsidRPr="00CF4DCA" w:rsidDel="004912C3" w:rsidRDefault="00ED7EB9" w:rsidP="005901BA">
      <w:pPr>
        <w:pStyle w:val="Plattetekst"/>
        <w:rPr>
          <w:del w:id="169" w:author="jorn de bruin" w:date="2017-07-02T20:28:00Z"/>
          <w:i/>
          <w:color w:val="00B050"/>
          <w:lang w:val="nl-NL"/>
        </w:rPr>
      </w:pPr>
    </w:p>
    <w:p w14:paraId="4C5D26E3" w14:textId="0519FDD9" w:rsidR="00ED7EB9" w:rsidRPr="00CF4DCA" w:rsidDel="004912C3" w:rsidRDefault="00ED7EB9" w:rsidP="005901BA">
      <w:pPr>
        <w:pStyle w:val="Plattetekst"/>
        <w:rPr>
          <w:del w:id="170" w:author="jorn de bruin" w:date="2017-07-02T20:28:00Z"/>
          <w:i/>
          <w:color w:val="00B050"/>
          <w:lang w:val="nl-NL"/>
        </w:rPr>
      </w:pPr>
      <w:del w:id="171" w:author="jorn de bruin" w:date="2017-07-02T20:28:00Z">
        <w:r w:rsidRPr="00CF4DCA" w:rsidDel="004912C3">
          <w:rPr>
            <w:i/>
            <w:color w:val="00B050"/>
            <w:lang w:val="nl-NL"/>
          </w:rPr>
          <w:delText>Pas na de goedkeuring van het FO wordt de te gebruiken techniek voor de website bepaald. Daarom is het belangrijk om zo gedetailleerd en zo volledig mogelijk de eisen en wensen vast te leggen in het FO en te zorgen dat het wordt goedgekeurd door de opdrachtgever.</w:delText>
        </w:r>
      </w:del>
    </w:p>
    <w:p w14:paraId="2CA9A8A2" w14:textId="512C225B" w:rsidR="00ED7EB9" w:rsidRPr="00CF4DCA" w:rsidDel="004912C3" w:rsidRDefault="00ED7EB9" w:rsidP="005901BA">
      <w:pPr>
        <w:pStyle w:val="Plattetekst"/>
        <w:rPr>
          <w:del w:id="172" w:author="jorn de bruin" w:date="2017-07-02T20:28:00Z"/>
          <w:i/>
          <w:color w:val="00B050"/>
          <w:lang w:val="nl-NL"/>
        </w:rPr>
      </w:pPr>
    </w:p>
    <w:p w14:paraId="03B72459" w14:textId="35F4F3E4" w:rsidR="00ED7EB9" w:rsidRPr="00CF4DCA" w:rsidDel="004912C3" w:rsidRDefault="00ED7EB9" w:rsidP="005901BA">
      <w:pPr>
        <w:pStyle w:val="Plattetekst"/>
        <w:rPr>
          <w:del w:id="173" w:author="jorn de bruin" w:date="2017-07-02T20:28:00Z"/>
          <w:i/>
          <w:color w:val="00B050"/>
          <w:lang w:val="nl-NL"/>
        </w:rPr>
      </w:pPr>
      <w:del w:id="174" w:author="jorn de bruin" w:date="2017-07-02T20:28:00Z">
        <w:r w:rsidRPr="00CF4DCA" w:rsidDel="004912C3">
          <w:rPr>
            <w:i/>
            <w:color w:val="00B050"/>
            <w:lang w:val="nl-NL"/>
          </w:rPr>
          <w:delText xml:space="preserve">Naast het FO zal er bij een website gebruikt gemaakt worden van een Grafisch Ontwerp (visueel ontwerp). Dit moet aansluiten op de functionaliteiten </w:delText>
        </w:r>
        <w:r w:rsidR="00A8207F" w:rsidRPr="00CF4DCA" w:rsidDel="004912C3">
          <w:rPr>
            <w:i/>
            <w:color w:val="00B050"/>
            <w:lang w:val="nl-NL"/>
          </w:rPr>
          <w:delText xml:space="preserve">die </w:delText>
        </w:r>
        <w:r w:rsidRPr="00CF4DCA" w:rsidDel="004912C3">
          <w:rPr>
            <w:i/>
            <w:color w:val="00B050"/>
            <w:lang w:val="nl-NL"/>
          </w:rPr>
          <w:delText xml:space="preserve">in het Functioneel Ontwerp </w:delText>
        </w:r>
        <w:r w:rsidR="00A8207F" w:rsidRPr="00CF4DCA" w:rsidDel="004912C3">
          <w:rPr>
            <w:i/>
            <w:color w:val="00B050"/>
            <w:lang w:val="nl-NL"/>
          </w:rPr>
          <w:delText xml:space="preserve">worden beschreven. Het </w:delText>
        </w:r>
        <w:r w:rsidRPr="00CF4DCA" w:rsidDel="004912C3">
          <w:rPr>
            <w:i/>
            <w:color w:val="00B050"/>
            <w:lang w:val="nl-NL"/>
          </w:rPr>
          <w:delText xml:space="preserve">wordt </w:delText>
        </w:r>
        <w:r w:rsidR="00A8207F" w:rsidRPr="00CF4DCA" w:rsidDel="004912C3">
          <w:rPr>
            <w:i/>
            <w:color w:val="00B050"/>
            <w:lang w:val="nl-NL"/>
          </w:rPr>
          <w:delText xml:space="preserve">doorgaans dan ook </w:delText>
        </w:r>
        <w:r w:rsidRPr="00CF4DCA" w:rsidDel="004912C3">
          <w:rPr>
            <w:i/>
            <w:color w:val="00B050"/>
            <w:lang w:val="nl-NL"/>
          </w:rPr>
          <w:delText>samen met het FO</w:delText>
        </w:r>
        <w:r w:rsidR="00A8207F" w:rsidRPr="00CF4DCA" w:rsidDel="004912C3">
          <w:rPr>
            <w:i/>
            <w:color w:val="00B050"/>
            <w:lang w:val="nl-NL"/>
          </w:rPr>
          <w:delText xml:space="preserve"> opgeleverd</w:delText>
        </w:r>
        <w:r w:rsidRPr="00CF4DCA" w:rsidDel="004912C3">
          <w:rPr>
            <w:i/>
            <w:color w:val="00B050"/>
            <w:lang w:val="nl-NL"/>
          </w:rPr>
          <w:delText xml:space="preserve">. Het Grafisch Ontwerp bevat de grafische kenmerken van het op te leveren informatiesysteem, zoals uitgewerkte schetsen, wireframes, e.d. Bij kleinere </w:delText>
        </w:r>
        <w:r w:rsidR="008702EC" w:rsidRPr="00CF4DCA" w:rsidDel="004912C3">
          <w:rPr>
            <w:i/>
            <w:color w:val="00B050"/>
            <w:lang w:val="nl-NL"/>
          </w:rPr>
          <w:delText xml:space="preserve">projecten </w:delText>
        </w:r>
        <w:r w:rsidRPr="00CF4DCA" w:rsidDel="004912C3">
          <w:rPr>
            <w:i/>
            <w:color w:val="00B050"/>
            <w:lang w:val="nl-NL"/>
          </w:rPr>
          <w:delText xml:space="preserve">maakt het </w:delText>
        </w:r>
        <w:r w:rsidR="008702EC" w:rsidRPr="00CF4DCA" w:rsidDel="004912C3">
          <w:rPr>
            <w:i/>
            <w:color w:val="00B050"/>
            <w:lang w:val="nl-NL"/>
          </w:rPr>
          <w:delText xml:space="preserve">GO </w:delText>
        </w:r>
        <w:r w:rsidRPr="00CF4DCA" w:rsidDel="004912C3">
          <w:rPr>
            <w:i/>
            <w:color w:val="00B050"/>
            <w:lang w:val="nl-NL"/>
          </w:rPr>
          <w:delText>onderdeel uit van het FO.</w:delText>
        </w:r>
      </w:del>
    </w:p>
    <w:p w14:paraId="24DA9B78" w14:textId="113D42FB" w:rsidR="005701D4" w:rsidRPr="00CF4DCA" w:rsidDel="004912C3" w:rsidRDefault="005701D4" w:rsidP="005901BA">
      <w:pPr>
        <w:pStyle w:val="Plattetekst"/>
        <w:rPr>
          <w:del w:id="175" w:author="jorn de bruin" w:date="2017-07-02T20:28:00Z"/>
          <w:i/>
          <w:color w:val="00B050"/>
          <w:lang w:val="nl-NL"/>
        </w:rPr>
      </w:pPr>
    </w:p>
    <w:p w14:paraId="2BB34954" w14:textId="737F39D1" w:rsidR="005701D4" w:rsidRPr="00CF4DCA" w:rsidDel="004912C3" w:rsidRDefault="005701D4" w:rsidP="005701D4">
      <w:pPr>
        <w:pStyle w:val="Plattetekst"/>
        <w:rPr>
          <w:del w:id="176" w:author="jorn de bruin" w:date="2017-07-02T20:28:00Z"/>
          <w:i/>
          <w:color w:val="00B050"/>
          <w:lang w:val="nl-NL"/>
        </w:rPr>
      </w:pPr>
      <w:del w:id="177" w:author="jorn de bruin" w:date="2017-07-02T20:28:00Z">
        <w:r w:rsidRPr="00CF4DCA" w:rsidDel="004912C3">
          <w:rPr>
            <w:i/>
            <w:color w:val="00B050"/>
            <w:lang w:val="nl-NL"/>
          </w:rPr>
          <w:delText>Taalgebruik: Zakelijk</w:delText>
        </w:r>
      </w:del>
    </w:p>
    <w:p w14:paraId="1810D8BC" w14:textId="4FD98F00" w:rsidR="005701D4" w:rsidRPr="00CF4DCA" w:rsidDel="004912C3" w:rsidRDefault="008702EC" w:rsidP="005701D4">
      <w:pPr>
        <w:pStyle w:val="Plattetekst"/>
        <w:rPr>
          <w:del w:id="178" w:author="jorn de bruin" w:date="2017-07-02T20:28:00Z"/>
          <w:i/>
          <w:color w:val="00B050"/>
          <w:lang w:val="nl-NL"/>
        </w:rPr>
      </w:pPr>
      <w:del w:id="179" w:author="jorn de bruin" w:date="2017-07-02T20:28:00Z">
        <w:r w:rsidRPr="00CF4DCA" w:rsidDel="004912C3">
          <w:rPr>
            <w:i/>
            <w:color w:val="00B050"/>
            <w:lang w:val="nl-NL"/>
          </w:rPr>
          <w:delText>Doelgroep: de opdrachtgever</w:delText>
        </w:r>
        <w:r w:rsidR="005701D4" w:rsidRPr="00CF4DCA" w:rsidDel="004912C3">
          <w:rPr>
            <w:i/>
            <w:color w:val="00B050"/>
            <w:lang w:val="nl-NL"/>
          </w:rPr>
          <w:delText xml:space="preserve"> dus geen vaktaal.</w:delText>
        </w:r>
      </w:del>
    </w:p>
    <w:p w14:paraId="59576722" w14:textId="684FE3FD" w:rsidR="005701D4" w:rsidRPr="00CF4DCA" w:rsidDel="004912C3" w:rsidRDefault="005701D4" w:rsidP="005701D4">
      <w:pPr>
        <w:pStyle w:val="Plattetekst"/>
        <w:rPr>
          <w:del w:id="180" w:author="jorn de bruin" w:date="2017-07-02T20:28:00Z"/>
          <w:i/>
          <w:color w:val="00B050"/>
          <w:lang w:val="nl-NL"/>
        </w:rPr>
      </w:pPr>
    </w:p>
    <w:p w14:paraId="091C5E18" w14:textId="1C160275" w:rsidR="005701D4" w:rsidRPr="00CF4DCA" w:rsidDel="004912C3" w:rsidRDefault="005701D4" w:rsidP="005701D4">
      <w:pPr>
        <w:pStyle w:val="Plattetekst"/>
        <w:rPr>
          <w:del w:id="181" w:author="jorn de bruin" w:date="2017-07-02T20:28:00Z"/>
          <w:i/>
          <w:color w:val="00B050"/>
          <w:lang w:val="nl-NL"/>
        </w:rPr>
      </w:pPr>
      <w:del w:id="182" w:author="jorn de bruin" w:date="2017-07-02T20:28:00Z">
        <w:r w:rsidRPr="00CF4DCA" w:rsidDel="004912C3">
          <w:rPr>
            <w:i/>
            <w:color w:val="00B050"/>
            <w:lang w:val="nl-NL"/>
          </w:rPr>
          <w:delText>Een goed Functioneel Ontwerp bestaat uit een aantal onderdelen.</w:delText>
        </w:r>
      </w:del>
    </w:p>
    <w:p w14:paraId="25899747" w14:textId="1369003F" w:rsidR="00A8207F" w:rsidRPr="00CF4DCA" w:rsidDel="004912C3" w:rsidRDefault="00A8207F" w:rsidP="005901BA">
      <w:pPr>
        <w:pStyle w:val="Plattetekst"/>
        <w:rPr>
          <w:del w:id="183" w:author="jorn de bruin" w:date="2017-07-02T20:28:00Z"/>
          <w:i/>
          <w:lang w:val="nl-NL"/>
        </w:rPr>
      </w:pPr>
    </w:p>
    <w:p w14:paraId="2A7D4EAB" w14:textId="3E3B3E23" w:rsidR="00A8207F" w:rsidRPr="00CF4DCA" w:rsidDel="004912C3" w:rsidRDefault="00A8207F" w:rsidP="005901BA">
      <w:pPr>
        <w:pStyle w:val="Plattetekst"/>
        <w:rPr>
          <w:del w:id="184" w:author="jorn de bruin" w:date="2017-07-02T20:28:00Z"/>
          <w:i/>
          <w:lang w:val="nl-NL"/>
        </w:rPr>
      </w:pPr>
    </w:p>
    <w:p w14:paraId="7E80BBD8" w14:textId="01CBA8F9" w:rsidR="005701D4" w:rsidRPr="00CF4DCA" w:rsidDel="004912C3" w:rsidRDefault="005701D4" w:rsidP="005901BA">
      <w:pPr>
        <w:pStyle w:val="Plattetekst"/>
        <w:rPr>
          <w:del w:id="185" w:author="jorn de bruin" w:date="2017-07-02T20:28:00Z"/>
          <w:lang w:val="nl-NL"/>
        </w:rPr>
      </w:pPr>
    </w:p>
    <w:p w14:paraId="4E3F7C00" w14:textId="7D1E0D47" w:rsidR="008702EC" w:rsidRPr="00CF4DCA" w:rsidDel="004912C3" w:rsidRDefault="008702EC" w:rsidP="005901BA">
      <w:pPr>
        <w:pStyle w:val="Plattetekst"/>
        <w:rPr>
          <w:del w:id="186" w:author="jorn de bruin" w:date="2017-07-02T20:28:00Z"/>
          <w:lang w:val="nl-NL"/>
        </w:rPr>
      </w:pPr>
    </w:p>
    <w:p w14:paraId="4EC92F30" w14:textId="04F05F2D" w:rsidR="00ED7EB9" w:rsidRPr="00CF4DCA" w:rsidRDefault="005701D4">
      <w:pPr>
        <w:rPr>
          <w:lang w:val="nl-NL"/>
        </w:rPr>
        <w:pPrChange w:id="187" w:author="jorn de bruin" w:date="2017-07-02T20:28:00Z">
          <w:pPr>
            <w:pStyle w:val="Plattetekst"/>
          </w:pPr>
        </w:pPrChange>
      </w:pPr>
      <w:del w:id="188" w:author="jorn de bruin" w:date="2017-07-02T20:28:00Z">
        <w:r w:rsidRPr="00CF4DCA" w:rsidDel="004912C3">
          <w:rPr>
            <w:lang w:val="nl-NL"/>
          </w:rPr>
          <w:delText>&lt;&lt;&lt;&lt;&lt;------------------------</w:delText>
        </w:r>
        <w:r w:rsidRPr="00CF4DCA" w:rsidDel="004912C3">
          <w:rPr>
            <w:lang w:val="nl-NL"/>
          </w:rPr>
          <w:tab/>
          <w:delText>Deze bladzijde verwijderen          ---------------------&gt;&gt;&gt;&gt;&gt;</w:delText>
        </w:r>
      </w:del>
      <w:r w:rsidR="00ED7EB9" w:rsidRPr="00CF4DCA">
        <w:rPr>
          <w:lang w:val="nl-NL"/>
        </w:rPr>
        <w:br w:type="page"/>
      </w:r>
    </w:p>
    <w:p w14:paraId="1724234D" w14:textId="77777777" w:rsidR="00ED7EB9" w:rsidRPr="00CF4DCA" w:rsidRDefault="00ED7EB9" w:rsidP="005901BA">
      <w:pPr>
        <w:pStyle w:val="Plattetekst"/>
        <w:rPr>
          <w:lang w:val="nl-NL"/>
        </w:rPr>
      </w:pPr>
    </w:p>
    <w:p w14:paraId="606AF2CC" w14:textId="77777777" w:rsidR="00ED7EB9" w:rsidRPr="00CF4DCA" w:rsidRDefault="00ED7EB9" w:rsidP="00C14A68">
      <w:pPr>
        <w:pStyle w:val="Kop1"/>
        <w:rPr>
          <w:lang w:val="nl-NL"/>
        </w:rPr>
      </w:pPr>
      <w:bookmarkStart w:id="189" w:name="_Toc443567044"/>
      <w:bookmarkStart w:id="190" w:name="_Toc486861877"/>
      <w:r w:rsidRPr="00CF4DCA">
        <w:rPr>
          <w:lang w:val="nl-NL"/>
        </w:rPr>
        <w:t>Inleiding</w:t>
      </w:r>
      <w:bookmarkEnd w:id="189"/>
      <w:bookmarkEnd w:id="190"/>
    </w:p>
    <w:p w14:paraId="290ADC5B" w14:textId="77777777" w:rsidR="005901BA" w:rsidRPr="00CF4DCA" w:rsidRDefault="005901BA" w:rsidP="005901BA">
      <w:pPr>
        <w:pStyle w:val="Plattetekst"/>
        <w:rPr>
          <w:lang w:val="nl-NL"/>
        </w:rPr>
      </w:pPr>
    </w:p>
    <w:p w14:paraId="6CF16AFE" w14:textId="77777777" w:rsidR="00D25A45" w:rsidRPr="00E74425" w:rsidRDefault="00D25A45" w:rsidP="00D25A45">
      <w:pPr>
        <w:rPr>
          <w:ins w:id="191" w:author="jorn de bruin" w:date="2017-07-03T13:38:00Z"/>
          <w:rFonts w:ascii="Cambria" w:eastAsia="Calibri" w:hAnsi="Cambria" w:cs="Calibri"/>
          <w:szCs w:val="24"/>
          <w:lang w:val="nl-NL"/>
        </w:rPr>
      </w:pPr>
      <w:ins w:id="192" w:author="jorn de bruin" w:date="2017-07-03T13:38:00Z">
        <w:r>
          <w:rPr>
            <w:rFonts w:ascii="Cambria" w:eastAsia="Calibri" w:hAnsi="Cambria" w:cs="Calibri"/>
            <w:szCs w:val="24"/>
            <w:lang w:val="nl-NL"/>
          </w:rPr>
          <w:t>Bedrijf</w:t>
        </w:r>
        <w:r w:rsidRPr="00E74425">
          <w:rPr>
            <w:rFonts w:ascii="Cambria" w:eastAsia="Calibri" w:hAnsi="Cambria" w:cs="Calibri"/>
            <w:szCs w:val="24"/>
            <w:lang w:val="nl-NL"/>
          </w:rPr>
          <w:t xml:space="preserve"> BV is een klein bedrijf in het noorden van Nederland. Het is gespecialiseerd in het bouwen van forums en webwinkels. De heer J. Koster heeft de opdracht gegeven een forum te maken, waarbij de bezoekers de mogelijk</w:t>
        </w:r>
        <w:r>
          <w:rPr>
            <w:rFonts w:ascii="Cambria" w:eastAsia="Calibri" w:hAnsi="Cambria" w:cs="Calibri"/>
            <w:szCs w:val="24"/>
            <w:lang w:val="nl-NL"/>
          </w:rPr>
          <w:t>heid</w:t>
        </w:r>
        <w:r w:rsidRPr="00E74425">
          <w:rPr>
            <w:rFonts w:ascii="Cambria" w:eastAsia="Calibri" w:hAnsi="Cambria" w:cs="Calibri"/>
            <w:szCs w:val="24"/>
            <w:lang w:val="nl-NL"/>
          </w:rPr>
          <w:t xml:space="preserve"> moeten hebben om alle topics te lezen, kunnen reageren onder de topics, en alleen als ze zijn ingelogd zelf een topic aan mogen maken.</w:t>
        </w:r>
      </w:ins>
    </w:p>
    <w:p w14:paraId="04A272B6" w14:textId="77777777" w:rsidR="00D25A45" w:rsidRPr="00E74425" w:rsidRDefault="00D25A45" w:rsidP="00D25A45">
      <w:pPr>
        <w:rPr>
          <w:ins w:id="193" w:author="jorn de bruin" w:date="2017-07-03T13:38:00Z"/>
          <w:rFonts w:ascii="Cambria" w:eastAsia="Calibri" w:hAnsi="Cambria" w:cs="Calibri"/>
          <w:szCs w:val="24"/>
          <w:lang w:val="nl-NL"/>
        </w:rPr>
      </w:pPr>
      <w:ins w:id="194" w:author="jorn de bruin" w:date="2017-07-03T13:38:00Z">
        <w:r w:rsidRPr="00E74425">
          <w:rPr>
            <w:rFonts w:ascii="Cambria" w:eastAsia="Calibri" w:hAnsi="Cambria" w:cs="Calibri"/>
            <w:szCs w:val="24"/>
            <w:lang w:val="nl-NL"/>
          </w:rPr>
          <w:t xml:space="preserve">Het project zal onder leiding van J. de Bruin namens </w:t>
        </w:r>
        <w:r>
          <w:rPr>
            <w:rFonts w:ascii="Cambria" w:eastAsia="Calibri" w:hAnsi="Cambria" w:cs="Calibri"/>
            <w:szCs w:val="24"/>
            <w:lang w:val="nl-NL"/>
          </w:rPr>
          <w:t>Bedrijf</w:t>
        </w:r>
        <w:r w:rsidRPr="00E74425">
          <w:rPr>
            <w:rFonts w:ascii="Cambria" w:eastAsia="Calibri" w:hAnsi="Cambria" w:cs="Calibri"/>
            <w:szCs w:val="24"/>
            <w:lang w:val="nl-NL"/>
          </w:rPr>
          <w:t xml:space="preserve"> BV worden uitgevoerd door Jorn de Bruin.</w:t>
        </w:r>
      </w:ins>
    </w:p>
    <w:p w14:paraId="67175AE6" w14:textId="77777777" w:rsidR="00D25A45" w:rsidRPr="00E74425" w:rsidRDefault="00D25A45" w:rsidP="00D25A45">
      <w:pPr>
        <w:rPr>
          <w:ins w:id="195" w:author="jorn de bruin" w:date="2017-07-03T13:38:00Z"/>
          <w:rFonts w:ascii="Cambria" w:eastAsia="Calibri" w:hAnsi="Cambria" w:cs="Calibri"/>
          <w:szCs w:val="24"/>
          <w:lang w:val="nl-NL"/>
        </w:rPr>
      </w:pPr>
    </w:p>
    <w:p w14:paraId="06071EE5" w14:textId="77777777" w:rsidR="00D25A45" w:rsidRPr="00E74425" w:rsidRDefault="00D25A45" w:rsidP="00D25A45">
      <w:pPr>
        <w:rPr>
          <w:ins w:id="196" w:author="jorn de bruin" w:date="2017-07-03T13:38:00Z"/>
          <w:rFonts w:ascii="Cambria" w:eastAsia="Calibri" w:hAnsi="Cambria" w:cs="Calibri"/>
          <w:szCs w:val="24"/>
          <w:lang w:val="nl-NL"/>
        </w:rPr>
      </w:pPr>
    </w:p>
    <w:p w14:paraId="5A38FBE6" w14:textId="77777777" w:rsidR="00D25A45" w:rsidRPr="00E74425" w:rsidRDefault="00D25A45" w:rsidP="00D25A45">
      <w:pPr>
        <w:rPr>
          <w:ins w:id="197" w:author="jorn de bruin" w:date="2017-07-03T13:38:00Z"/>
          <w:rFonts w:ascii="Cambria" w:eastAsia="Calibri" w:hAnsi="Cambria" w:cs="Calibri"/>
          <w:szCs w:val="24"/>
          <w:lang w:val="nl-NL"/>
        </w:rPr>
      </w:pPr>
      <w:ins w:id="198" w:author="jorn de bruin" w:date="2017-07-03T13:38:00Z">
        <w:r w:rsidRPr="00E74425">
          <w:rPr>
            <w:rFonts w:ascii="Cambria" w:eastAsia="Calibri" w:hAnsi="Cambria" w:cs="Calibri"/>
            <w:szCs w:val="24"/>
            <w:lang w:val="nl-NL"/>
          </w:rPr>
          <w:t>Dit document is het Plan van Aanpak voor de nieuwe forum.</w:t>
        </w:r>
      </w:ins>
    </w:p>
    <w:p w14:paraId="5724960C" w14:textId="77777777" w:rsidR="00D25A45" w:rsidRPr="00E74425" w:rsidRDefault="00D25A45" w:rsidP="00D25A45">
      <w:pPr>
        <w:rPr>
          <w:ins w:id="199" w:author="jorn de bruin" w:date="2017-07-03T13:38:00Z"/>
          <w:rFonts w:ascii="Cambria" w:eastAsia="Calibri" w:hAnsi="Cambria" w:cs="Calibri"/>
          <w:szCs w:val="24"/>
          <w:lang w:val="nl-NL"/>
        </w:rPr>
      </w:pPr>
      <w:ins w:id="200" w:author="jorn de bruin" w:date="2017-07-03T13:38:00Z">
        <w:r w:rsidRPr="00E74425">
          <w:rPr>
            <w:rFonts w:ascii="Cambria" w:eastAsia="Calibri" w:hAnsi="Cambria" w:cs="Calibri"/>
            <w:szCs w:val="24"/>
            <w:lang w:val="nl-NL"/>
          </w:rPr>
          <w:t>Het is geschreven als vervolg op de inmiddels goedgekeurde Behoefteanalyse</w:t>
        </w:r>
      </w:ins>
    </w:p>
    <w:p w14:paraId="319D2EFD" w14:textId="77777777" w:rsidR="00D25A45" w:rsidRPr="00E74425" w:rsidRDefault="00D25A45" w:rsidP="00D25A45">
      <w:pPr>
        <w:rPr>
          <w:ins w:id="201" w:author="jorn de bruin" w:date="2017-07-03T13:38:00Z"/>
          <w:rFonts w:ascii="Cambria" w:eastAsia="Calibri" w:hAnsi="Cambria" w:cs="Calibri"/>
          <w:szCs w:val="24"/>
          <w:lang w:val="nl-NL"/>
        </w:rPr>
      </w:pPr>
    </w:p>
    <w:p w14:paraId="76207793" w14:textId="77777777" w:rsidR="00D25A45" w:rsidRPr="00E74425" w:rsidRDefault="00D25A45" w:rsidP="00D25A45">
      <w:pPr>
        <w:rPr>
          <w:ins w:id="202" w:author="jorn de bruin" w:date="2017-07-03T13:38:00Z"/>
          <w:rFonts w:ascii="Cambria" w:eastAsia="Calibri" w:hAnsi="Cambria" w:cs="Calibri"/>
          <w:szCs w:val="24"/>
          <w:lang w:val="nl-NL"/>
        </w:rPr>
      </w:pPr>
    </w:p>
    <w:p w14:paraId="13FD0BC4" w14:textId="5698302C" w:rsidR="00206F66" w:rsidRPr="00CF4DCA" w:rsidDel="00D25A45" w:rsidRDefault="00D25A45" w:rsidP="00D25A45">
      <w:pPr>
        <w:pStyle w:val="Plattetekst"/>
        <w:ind w:right="115"/>
        <w:rPr>
          <w:del w:id="203" w:author="jorn de bruin" w:date="2017-07-03T13:38:00Z"/>
          <w:i/>
          <w:color w:val="00B050"/>
          <w:lang w:val="nl-NL"/>
        </w:rPr>
      </w:pPr>
      <w:ins w:id="204" w:author="jorn de bruin" w:date="2017-07-03T13:38:00Z">
        <w:r w:rsidRPr="00E74425">
          <w:rPr>
            <w:rFonts w:cs="Calibri"/>
            <w:lang w:val="nl-NL"/>
          </w:rPr>
          <w:t xml:space="preserve">In dit </w:t>
        </w:r>
        <w:proofErr w:type="spellStart"/>
        <w:r w:rsidRPr="00E74425">
          <w:rPr>
            <w:rFonts w:cs="Calibri"/>
            <w:lang w:val="nl-NL"/>
          </w:rPr>
          <w:t>PvA</w:t>
        </w:r>
        <w:proofErr w:type="spellEnd"/>
        <w:r w:rsidRPr="00E74425">
          <w:rPr>
            <w:rFonts w:cs="Calibri"/>
            <w:lang w:val="nl-NL"/>
          </w:rPr>
          <w:t xml:space="preserve"> wordt allereerst de doelstelling van het project beschreven, en vervolgens wordt omschreven wat het project inhoudt. Daarna treft u een overzicht van de projectleden aan en de benodigdheden om dit project te kunnen uitvoeren. Tenslotte worden de taken van het project op een rij gezet en de wordt de planning uitgewerkt.</w:t>
        </w:r>
      </w:ins>
      <w:del w:id="205" w:author="jorn de bruin" w:date="2017-07-03T13:38:00Z">
        <w:r w:rsidR="00206F66" w:rsidRPr="00CF4DCA" w:rsidDel="00D25A45">
          <w:rPr>
            <w:i/>
            <w:color w:val="00B050"/>
            <w:lang w:val="nl-NL"/>
          </w:rPr>
          <w:delText>In de inleiding van het Functioneel Ontwerp wordt kort maar krachtig beschreven voor welk bedrijf een applicatie wordt gemaakt, wat het bedrijf globaal doet, hoe de opdracht is verworven.</w:delText>
        </w:r>
      </w:del>
    </w:p>
    <w:p w14:paraId="6DB91546" w14:textId="325D6030" w:rsidR="00206F66" w:rsidRPr="00CF4DCA" w:rsidDel="00D25A45" w:rsidRDefault="00206F66" w:rsidP="00206F66">
      <w:pPr>
        <w:rPr>
          <w:del w:id="206" w:author="jorn de bruin" w:date="2017-07-03T13:38:00Z"/>
          <w:rFonts w:ascii="Cambria" w:hAnsi="Cambria"/>
          <w:i/>
          <w:lang w:val="nl-NL"/>
        </w:rPr>
      </w:pPr>
    </w:p>
    <w:p w14:paraId="70720BAC" w14:textId="27B8E394" w:rsidR="00206F66" w:rsidRPr="00CF4DCA" w:rsidDel="00D25A45" w:rsidRDefault="00206F66" w:rsidP="00206F66">
      <w:pPr>
        <w:rPr>
          <w:del w:id="207" w:author="jorn de bruin" w:date="2017-07-03T13:38:00Z"/>
          <w:rFonts w:ascii="Cambria" w:hAnsi="Cambria"/>
          <w:i/>
          <w:lang w:val="nl-NL"/>
        </w:rPr>
      </w:pPr>
      <w:del w:id="208" w:author="jorn de bruin" w:date="2017-07-03T13:38:00Z">
        <w:r w:rsidRPr="00CF4DCA" w:rsidDel="00D25A45">
          <w:rPr>
            <w:rFonts w:ascii="Cambria" w:hAnsi="Cambria"/>
            <w:i/>
            <w:lang w:val="nl-NL"/>
          </w:rPr>
          <w:delText>De inleiding is een lopend stuk tekst, m.a.w. er komen geen bullets of opsommingen in voor. Zorg er wel voor dat er een logische verdeling is in alinea's.</w:delText>
        </w:r>
      </w:del>
    </w:p>
    <w:p w14:paraId="6236BF64" w14:textId="7AFF6773" w:rsidR="00206F66" w:rsidRPr="00CF4DCA" w:rsidDel="00D25A45" w:rsidRDefault="00206F66" w:rsidP="00206F66">
      <w:pPr>
        <w:rPr>
          <w:del w:id="209" w:author="jorn de bruin" w:date="2017-07-03T13:38:00Z"/>
          <w:rFonts w:ascii="Cambria" w:hAnsi="Cambria"/>
          <w:i/>
          <w:lang w:val="nl-NL"/>
        </w:rPr>
      </w:pPr>
    </w:p>
    <w:p w14:paraId="69594D8C" w14:textId="6E010BA7" w:rsidR="00206F66" w:rsidRPr="00CF4DCA" w:rsidDel="00D25A45" w:rsidRDefault="00206F66" w:rsidP="00206F66">
      <w:pPr>
        <w:rPr>
          <w:del w:id="210" w:author="jorn de bruin" w:date="2017-07-03T13:38:00Z"/>
          <w:rFonts w:ascii="Cambria" w:hAnsi="Cambria"/>
          <w:i/>
          <w:lang w:val="nl-NL"/>
        </w:rPr>
      </w:pPr>
      <w:del w:id="211" w:author="jorn de bruin" w:date="2017-07-03T13:38:00Z">
        <w:r w:rsidRPr="00CF4DCA" w:rsidDel="00D25A45">
          <w:rPr>
            <w:rFonts w:ascii="Cambria" w:hAnsi="Cambria"/>
            <w:i/>
            <w:lang w:val="nl-NL"/>
          </w:rPr>
          <w:delText>Beschrijf de kern van het project in maximaal zes regels, ofwel wat houdt de opdracht voor het te ontwikkelen informatiesysteem in. Denk hierbij aan de volgende punten:</w:delText>
        </w:r>
      </w:del>
    </w:p>
    <w:p w14:paraId="2200D51E" w14:textId="54B1426F" w:rsidR="00206F66" w:rsidRPr="00CF4DCA" w:rsidDel="00D25A45" w:rsidRDefault="00206F66" w:rsidP="00206F66">
      <w:pPr>
        <w:pStyle w:val="Lijstalinea"/>
        <w:widowControl/>
        <w:numPr>
          <w:ilvl w:val="0"/>
          <w:numId w:val="33"/>
        </w:numPr>
        <w:contextualSpacing/>
        <w:rPr>
          <w:del w:id="212" w:author="jorn de bruin" w:date="2017-07-03T13:38:00Z"/>
          <w:rFonts w:ascii="Cambria" w:hAnsi="Cambria"/>
          <w:i/>
          <w:color w:val="000000" w:themeColor="text1"/>
          <w:lang w:val="nl-NL"/>
        </w:rPr>
      </w:pPr>
      <w:del w:id="213" w:author="jorn de bruin" w:date="2017-07-03T13:38:00Z">
        <w:r w:rsidRPr="00CF4DCA" w:rsidDel="00D25A45">
          <w:rPr>
            <w:rFonts w:ascii="Cambria" w:hAnsi="Cambria"/>
            <w:i/>
            <w:color w:val="000000" w:themeColor="text1"/>
            <w:lang w:val="nl-NL"/>
          </w:rPr>
          <w:delText>Algemene beschrijving van het bedrijf van de opdrachtgever.</w:delText>
        </w:r>
      </w:del>
    </w:p>
    <w:p w14:paraId="14FCB0E6" w14:textId="700C7B72" w:rsidR="00206F66" w:rsidRPr="00CF4DCA" w:rsidDel="00D25A45" w:rsidRDefault="00206F66" w:rsidP="00206F66">
      <w:pPr>
        <w:pStyle w:val="Lijstalinea"/>
        <w:widowControl/>
        <w:numPr>
          <w:ilvl w:val="0"/>
          <w:numId w:val="33"/>
        </w:numPr>
        <w:contextualSpacing/>
        <w:rPr>
          <w:del w:id="214" w:author="jorn de bruin" w:date="2017-07-03T13:38:00Z"/>
          <w:rFonts w:ascii="Cambria" w:hAnsi="Cambria"/>
          <w:i/>
          <w:lang w:val="nl-NL"/>
        </w:rPr>
      </w:pPr>
      <w:del w:id="215" w:author="jorn de bruin" w:date="2017-07-03T13:38:00Z">
        <w:r w:rsidRPr="00CF4DCA" w:rsidDel="00D25A45">
          <w:rPr>
            <w:rFonts w:ascii="Cambria" w:hAnsi="Cambria"/>
            <w:i/>
            <w:lang w:val="nl-NL"/>
          </w:rPr>
          <w:delText>Zorg dat je de naam van de opdrachtgever noemt.</w:delText>
        </w:r>
      </w:del>
    </w:p>
    <w:p w14:paraId="3D1B2898" w14:textId="5E7319AF" w:rsidR="00206F66" w:rsidRPr="00CF4DCA" w:rsidDel="00D25A45" w:rsidRDefault="00206F66" w:rsidP="00206F66">
      <w:pPr>
        <w:pStyle w:val="Lijstalinea"/>
        <w:widowControl/>
        <w:numPr>
          <w:ilvl w:val="0"/>
          <w:numId w:val="33"/>
        </w:numPr>
        <w:contextualSpacing/>
        <w:rPr>
          <w:del w:id="216" w:author="jorn de bruin" w:date="2017-07-03T13:38:00Z"/>
          <w:rFonts w:ascii="Cambria" w:hAnsi="Cambria"/>
          <w:i/>
          <w:lang w:val="nl-NL"/>
        </w:rPr>
      </w:pPr>
      <w:del w:id="217" w:author="jorn de bruin" w:date="2017-07-03T13:38:00Z">
        <w:r w:rsidRPr="00CF4DCA" w:rsidDel="00D25A45">
          <w:rPr>
            <w:rFonts w:ascii="Cambria" w:hAnsi="Cambria"/>
            <w:i/>
            <w:lang w:val="nl-NL"/>
          </w:rPr>
          <w:delText>Geef aan wie dit verslag schrijft en voor wie je werkt.</w:delText>
        </w:r>
      </w:del>
    </w:p>
    <w:p w14:paraId="55F11C2B" w14:textId="0EFF9028" w:rsidR="00206F66" w:rsidRPr="00CF4DCA" w:rsidDel="00D25A45" w:rsidRDefault="00206F66" w:rsidP="00206F66">
      <w:pPr>
        <w:pStyle w:val="Lijstalinea"/>
        <w:widowControl/>
        <w:numPr>
          <w:ilvl w:val="0"/>
          <w:numId w:val="33"/>
        </w:numPr>
        <w:contextualSpacing/>
        <w:rPr>
          <w:del w:id="218" w:author="jorn de bruin" w:date="2017-07-03T13:38:00Z"/>
          <w:rFonts w:ascii="Cambria" w:hAnsi="Cambria"/>
          <w:i/>
          <w:color w:val="000000" w:themeColor="text1"/>
          <w:lang w:val="nl-NL"/>
        </w:rPr>
      </w:pPr>
      <w:del w:id="219" w:author="jorn de bruin" w:date="2017-07-03T13:38:00Z">
        <w:r w:rsidRPr="00CF4DCA" w:rsidDel="00D25A45">
          <w:rPr>
            <w:rFonts w:ascii="Cambria" w:hAnsi="Cambria"/>
            <w:i/>
            <w:color w:val="000000" w:themeColor="text1"/>
            <w:lang w:val="nl-NL"/>
          </w:rPr>
          <w:delText>De aanleiding om een nieuw informatiesysteem te realiseren.</w:delText>
        </w:r>
      </w:del>
    </w:p>
    <w:p w14:paraId="1DD28C5E" w14:textId="1B390408" w:rsidR="00206F66" w:rsidRPr="00CF4DCA" w:rsidDel="00D25A45" w:rsidRDefault="00206F66" w:rsidP="00206F66">
      <w:pPr>
        <w:pStyle w:val="Lijstalinea"/>
        <w:widowControl/>
        <w:numPr>
          <w:ilvl w:val="0"/>
          <w:numId w:val="33"/>
        </w:numPr>
        <w:contextualSpacing/>
        <w:rPr>
          <w:del w:id="220" w:author="jorn de bruin" w:date="2017-07-03T13:38:00Z"/>
          <w:rFonts w:ascii="Cambria" w:hAnsi="Cambria"/>
          <w:i/>
          <w:color w:val="000000" w:themeColor="text1"/>
          <w:lang w:val="nl-NL"/>
        </w:rPr>
      </w:pPr>
      <w:del w:id="221" w:author="jorn de bruin" w:date="2017-07-03T13:38:00Z">
        <w:r w:rsidRPr="00CF4DCA" w:rsidDel="00D25A45">
          <w:rPr>
            <w:rFonts w:ascii="Cambria" w:hAnsi="Cambria"/>
            <w:i/>
            <w:color w:val="000000" w:themeColor="text1"/>
            <w:lang w:val="nl-NL"/>
          </w:rPr>
          <w:delText>Algemene beschrijving van het informatiesysteem.</w:delText>
        </w:r>
      </w:del>
    </w:p>
    <w:p w14:paraId="315FB775" w14:textId="755C6CD0" w:rsidR="00206F66" w:rsidRPr="00CF4DCA" w:rsidDel="00D25A45" w:rsidRDefault="00206F66" w:rsidP="00206F66">
      <w:pPr>
        <w:rPr>
          <w:del w:id="222" w:author="jorn de bruin" w:date="2017-07-03T13:38:00Z"/>
          <w:rFonts w:ascii="Cambria" w:hAnsi="Cambria"/>
          <w:i/>
          <w:lang w:val="nl-NL"/>
        </w:rPr>
      </w:pPr>
    </w:p>
    <w:p w14:paraId="400DDE05" w14:textId="24E95B6D" w:rsidR="00206F66" w:rsidRPr="00CF4DCA" w:rsidDel="00D25A45" w:rsidRDefault="00206F66" w:rsidP="00206F66">
      <w:pPr>
        <w:rPr>
          <w:del w:id="223" w:author="jorn de bruin" w:date="2017-07-03T13:38:00Z"/>
          <w:rFonts w:ascii="Cambria" w:hAnsi="Cambria"/>
          <w:color w:val="0432FF"/>
          <w:lang w:val="nl-NL"/>
        </w:rPr>
      </w:pPr>
      <w:del w:id="224" w:author="jorn de bruin" w:date="2017-07-03T13:38:00Z">
        <w:r w:rsidRPr="00CF4DCA" w:rsidDel="00D25A45">
          <w:rPr>
            <w:rFonts w:ascii="Cambria" w:hAnsi="Cambria"/>
            <w:color w:val="0432FF"/>
            <w:lang w:val="nl-NL"/>
          </w:rPr>
          <w:delText>De ASTE Universiteit is een kleine technische universiteit in het noordoosten van het land. De heer V. Commandeur, Hoofd Automatisering van de ASTE Universiteit, heeft aan Megasoft &amp; Gigaware B.V. (MG) opdracht gegeven tot het ontwikkelen van een nieuw studentvolgsysteem. Het project zal onder leiding van O.P. Perbaas namens MG worden uitgevoerd door T. Starter, D. Medestudent en H.A. Student. Zij zijn ook de auteurs van het document dat voor u ligt.</w:delText>
        </w:r>
      </w:del>
    </w:p>
    <w:p w14:paraId="6F0B2979" w14:textId="27652E7B" w:rsidR="00206F66" w:rsidRPr="00CF4DCA" w:rsidDel="00D25A45" w:rsidRDefault="00206F66" w:rsidP="00206F66">
      <w:pPr>
        <w:rPr>
          <w:del w:id="225" w:author="jorn de bruin" w:date="2017-07-03T13:38:00Z"/>
          <w:rFonts w:ascii="Cambria" w:hAnsi="Cambria"/>
          <w:color w:val="0432FF"/>
          <w:lang w:val="nl-NL"/>
        </w:rPr>
      </w:pPr>
    </w:p>
    <w:p w14:paraId="1A4307FC" w14:textId="2BC0389A" w:rsidR="00206F66" w:rsidRPr="00CF4DCA" w:rsidDel="00D25A45" w:rsidRDefault="00206F66" w:rsidP="00206F66">
      <w:pPr>
        <w:rPr>
          <w:del w:id="226" w:author="jorn de bruin" w:date="2017-07-03T13:38:00Z"/>
          <w:rFonts w:ascii="Cambria" w:hAnsi="Cambria"/>
          <w:i/>
          <w:lang w:val="nl-NL"/>
        </w:rPr>
      </w:pPr>
      <w:del w:id="227" w:author="jorn de bruin" w:date="2017-07-03T13:38:00Z">
        <w:r w:rsidRPr="00CF4DCA" w:rsidDel="00D25A45">
          <w:rPr>
            <w:rFonts w:ascii="Cambria" w:hAnsi="Cambria"/>
            <w:i/>
            <w:lang w:val="nl-NL"/>
          </w:rPr>
          <w:delText>Leg vervolgens heel kort uit hoe het document is ontstaan en wat er in staat. Zo weet de lezer van het verslag wat hij kan verwachten.</w:delText>
        </w:r>
      </w:del>
    </w:p>
    <w:p w14:paraId="1896204C" w14:textId="0848268B" w:rsidR="00206F66" w:rsidRPr="00CF4DCA" w:rsidDel="00D25A45" w:rsidRDefault="00206F66" w:rsidP="00206F66">
      <w:pPr>
        <w:rPr>
          <w:del w:id="228" w:author="jorn de bruin" w:date="2017-07-03T13:38:00Z"/>
          <w:rFonts w:ascii="Cambria" w:hAnsi="Cambria"/>
          <w:color w:val="0432FF"/>
          <w:lang w:val="nl-NL"/>
        </w:rPr>
      </w:pPr>
    </w:p>
    <w:p w14:paraId="2A1087A3" w14:textId="210A55ED" w:rsidR="00206F66" w:rsidRPr="00CF4DCA" w:rsidDel="00D25A45" w:rsidRDefault="00206F66" w:rsidP="00206F66">
      <w:pPr>
        <w:rPr>
          <w:del w:id="229" w:author="jorn de bruin" w:date="2017-07-03T13:38:00Z"/>
          <w:rFonts w:ascii="Cambria" w:hAnsi="Cambria"/>
          <w:color w:val="0432FF"/>
          <w:lang w:val="nl-NL"/>
        </w:rPr>
      </w:pPr>
      <w:del w:id="230" w:author="jorn de bruin" w:date="2017-07-03T13:38:00Z">
        <w:r w:rsidRPr="00CF4DCA" w:rsidDel="00D25A45">
          <w:rPr>
            <w:rFonts w:ascii="Cambria" w:hAnsi="Cambria"/>
            <w:color w:val="0432FF"/>
            <w:lang w:val="nl-NL"/>
          </w:rPr>
          <w:delText>Dit document is het Functioneel Ontwerp voor het nieuw te ontwikkelen systeem dat het huidige verouderde systeem moet vervangen. In dit FO worden de behoeftes uit de inmiddels goedgekeurde Behoefteanalyse (Behoefetanalyse Studentvolgsysteem, versie 1.2, 22 maart 2016, door T. Starter, D. Medestudent en H.A. Student</w:delText>
        </w:r>
        <w:r w:rsidR="0058151B" w:rsidRPr="00CF4DCA" w:rsidDel="00D25A45">
          <w:rPr>
            <w:rFonts w:ascii="Cambria" w:hAnsi="Cambria"/>
            <w:color w:val="0432FF"/>
            <w:lang w:val="nl-NL"/>
          </w:rPr>
          <w:delText>) vertaald naar concrete oplossingen.</w:delText>
        </w:r>
      </w:del>
    </w:p>
    <w:p w14:paraId="573040AB" w14:textId="248F301A" w:rsidR="00206F66" w:rsidRPr="00CF4DCA" w:rsidDel="00D25A45" w:rsidRDefault="00206F66" w:rsidP="00206F66">
      <w:pPr>
        <w:rPr>
          <w:del w:id="231" w:author="jorn de bruin" w:date="2017-07-03T13:38:00Z"/>
          <w:rFonts w:ascii="Cambria" w:hAnsi="Cambria"/>
          <w:i/>
          <w:lang w:val="nl-NL"/>
        </w:rPr>
      </w:pPr>
    </w:p>
    <w:p w14:paraId="712DD2C2" w14:textId="08EEEE25" w:rsidR="00206F66" w:rsidRPr="00CF4DCA" w:rsidDel="00D25A45" w:rsidRDefault="00206F66" w:rsidP="00206F66">
      <w:pPr>
        <w:rPr>
          <w:del w:id="232" w:author="jorn de bruin" w:date="2017-07-03T13:38:00Z"/>
          <w:rFonts w:ascii="Cambria" w:hAnsi="Cambria"/>
          <w:lang w:val="nl-NL"/>
        </w:rPr>
      </w:pPr>
      <w:del w:id="233" w:author="jorn de bruin" w:date="2017-07-03T13:38:00Z">
        <w:r w:rsidRPr="00CF4DCA" w:rsidDel="00D25A45">
          <w:rPr>
            <w:rFonts w:ascii="Cambria" w:hAnsi="Cambria"/>
            <w:i/>
            <w:lang w:val="nl-NL"/>
          </w:rPr>
          <w:delText>Beschrijf tenslotte kort wat iemand kan lezen in de hoofdstukken van dit document. Noem even kort de naam van het hoofdstuk, en beschrijf in één zin wat er in staat.</w:delText>
        </w:r>
      </w:del>
    </w:p>
    <w:p w14:paraId="4F0244F2" w14:textId="2039B9B8" w:rsidR="0058151B" w:rsidRPr="00CF4DCA" w:rsidDel="00D25A45" w:rsidRDefault="0058151B" w:rsidP="0058151B">
      <w:pPr>
        <w:pStyle w:val="Plattetekst"/>
        <w:rPr>
          <w:del w:id="234" w:author="jorn de bruin" w:date="2017-07-03T13:38:00Z"/>
          <w:lang w:val="nl-NL"/>
        </w:rPr>
      </w:pPr>
      <w:del w:id="235" w:author="jorn de bruin" w:date="2017-07-03T13:38:00Z">
        <w:r w:rsidRPr="00CF4DCA" w:rsidDel="00D25A45">
          <w:rPr>
            <w:lang w:val="nl-NL"/>
          </w:rPr>
          <w:delText xml:space="preserve">de functionaliteiten, navigatie, paginalijst, het kostenoverzicht en de planning. </w:delText>
        </w:r>
      </w:del>
    </w:p>
    <w:p w14:paraId="05FB593C" w14:textId="61968F19" w:rsidR="00206F66" w:rsidRPr="00CF4DCA" w:rsidDel="00D25A45" w:rsidRDefault="00206F66" w:rsidP="00206F66">
      <w:pPr>
        <w:rPr>
          <w:del w:id="236" w:author="jorn de bruin" w:date="2017-07-03T13:38:00Z"/>
          <w:rFonts w:ascii="Cambria" w:hAnsi="Cambria"/>
          <w:lang w:val="nl-NL"/>
        </w:rPr>
      </w:pPr>
    </w:p>
    <w:p w14:paraId="169B16E9" w14:textId="056D5739" w:rsidR="00206F66" w:rsidRPr="00CF4DCA" w:rsidDel="00D25A45" w:rsidRDefault="0058151B" w:rsidP="00206F66">
      <w:pPr>
        <w:rPr>
          <w:del w:id="237" w:author="jorn de bruin" w:date="2017-07-03T13:38:00Z"/>
          <w:rFonts w:ascii="Cambria" w:hAnsi="Cambria"/>
          <w:color w:val="0432FF"/>
          <w:lang w:val="nl-NL"/>
        </w:rPr>
      </w:pPr>
      <w:del w:id="238" w:author="jorn de bruin" w:date="2017-07-03T13:38:00Z">
        <w:r w:rsidRPr="00CF4DCA" w:rsidDel="00D25A45">
          <w:rPr>
            <w:rFonts w:ascii="Cambria" w:hAnsi="Cambria"/>
            <w:color w:val="0432FF"/>
            <w:lang w:val="nl-NL"/>
          </w:rPr>
          <w:delText>In dit FO</w:delText>
        </w:r>
        <w:r w:rsidR="00206F66" w:rsidRPr="00CF4DCA" w:rsidDel="00D25A45">
          <w:rPr>
            <w:rFonts w:ascii="Cambria" w:hAnsi="Cambria"/>
            <w:color w:val="0432FF"/>
            <w:lang w:val="nl-NL"/>
          </w:rPr>
          <w:delText xml:space="preserve"> wordt allereerst </w:delText>
        </w:r>
        <w:r w:rsidR="00206F66" w:rsidRPr="00CF4DCA" w:rsidDel="00D25A45">
          <w:rPr>
            <w:rFonts w:ascii="Cambria" w:hAnsi="Cambria"/>
            <w:color w:val="0432FF"/>
            <w:highlight w:val="yellow"/>
            <w:lang w:val="nl-NL"/>
          </w:rPr>
          <w:delText>de doelstelling van het project beschreven, en vervolgens wordt omschreven wat het project inhoudt. Daarna treft u een overzicht van de projectleden aan en de benodigdheden om dit project te kunnen uitvoeren. Tenslotte worden de taken van het project op een rij gezet en de wordt de planning uitgewerkt.</w:delText>
        </w:r>
      </w:del>
    </w:p>
    <w:p w14:paraId="56CAA064" w14:textId="4EB7DC2E" w:rsidR="00206F66" w:rsidRPr="00CF4DCA" w:rsidDel="00D25A45" w:rsidRDefault="00206F66" w:rsidP="00206F66">
      <w:pPr>
        <w:tabs>
          <w:tab w:val="left" w:pos="1029"/>
        </w:tabs>
        <w:spacing w:line="273" w:lineRule="auto"/>
        <w:ind w:right="108"/>
        <w:rPr>
          <w:del w:id="239" w:author="jorn de bruin" w:date="2017-07-03T13:38:00Z"/>
          <w:rFonts w:ascii="Cambria" w:hAnsi="Cambria"/>
          <w:i/>
          <w:lang w:val="nl-NL"/>
        </w:rPr>
      </w:pPr>
    </w:p>
    <w:p w14:paraId="3677FB90" w14:textId="3B1AB9B4" w:rsidR="00206F66" w:rsidRPr="00CF4DCA" w:rsidDel="00D25A45" w:rsidRDefault="00206F66" w:rsidP="00206F66">
      <w:pPr>
        <w:tabs>
          <w:tab w:val="left" w:pos="1029"/>
        </w:tabs>
        <w:spacing w:line="273" w:lineRule="auto"/>
        <w:ind w:right="108"/>
        <w:rPr>
          <w:del w:id="240" w:author="jorn de bruin" w:date="2017-07-03T13:38:00Z"/>
          <w:rFonts w:ascii="Cambria" w:hAnsi="Cambria"/>
          <w:i/>
          <w:lang w:val="nl-NL"/>
        </w:rPr>
      </w:pPr>
      <w:del w:id="241" w:author="jorn de bruin" w:date="2017-07-03T13:38:00Z">
        <w:r w:rsidRPr="00CF4DCA" w:rsidDel="00D25A45">
          <w:rPr>
            <w:rFonts w:ascii="Cambria" w:hAnsi="Cambria"/>
            <w:i/>
            <w:lang w:val="nl-NL"/>
          </w:rPr>
          <w:delText>De hele inleiding is maximaal een halve pagina.</w:delText>
        </w:r>
      </w:del>
    </w:p>
    <w:p w14:paraId="5C4AAE03" w14:textId="77777777" w:rsidR="0058151B" w:rsidRPr="00CF4DCA" w:rsidRDefault="0058151B" w:rsidP="00206F66">
      <w:pPr>
        <w:tabs>
          <w:tab w:val="left" w:pos="1029"/>
        </w:tabs>
        <w:spacing w:line="273" w:lineRule="auto"/>
        <w:ind w:right="108"/>
        <w:rPr>
          <w:rFonts w:ascii="Cambria" w:hAnsi="Cambria"/>
          <w:lang w:val="nl-NL"/>
        </w:rPr>
      </w:pPr>
    </w:p>
    <w:p w14:paraId="4B49D083" w14:textId="75324474" w:rsidR="00AB536E" w:rsidRPr="00CF4DCA" w:rsidRDefault="00AB536E">
      <w:pPr>
        <w:rPr>
          <w:rFonts w:ascii="Cambria" w:eastAsia="Calibri" w:hAnsi="Cambria"/>
          <w:szCs w:val="24"/>
          <w:lang w:val="nl-NL"/>
        </w:rPr>
      </w:pPr>
      <w:r w:rsidRPr="00CF4DCA">
        <w:rPr>
          <w:lang w:val="nl-NL"/>
        </w:rPr>
        <w:br w:type="page"/>
      </w:r>
    </w:p>
    <w:p w14:paraId="247903FD" w14:textId="77777777" w:rsidR="00ED7EB9" w:rsidRPr="00CF4DCA" w:rsidRDefault="00ED7EB9" w:rsidP="005901BA">
      <w:pPr>
        <w:pStyle w:val="Plattetekst"/>
        <w:rPr>
          <w:lang w:val="nl-NL"/>
        </w:rPr>
      </w:pPr>
    </w:p>
    <w:p w14:paraId="69D109C7" w14:textId="77777777" w:rsidR="00ED7EB9" w:rsidRPr="00CF4DCA" w:rsidRDefault="00ED7EB9" w:rsidP="00556F0B">
      <w:pPr>
        <w:pStyle w:val="Kop1"/>
        <w:rPr>
          <w:lang w:val="nl-NL"/>
        </w:rPr>
      </w:pPr>
      <w:bookmarkStart w:id="242" w:name="_Toc443567045"/>
      <w:bookmarkStart w:id="243" w:name="_Toc486861878"/>
      <w:r w:rsidRPr="00CF4DCA">
        <w:rPr>
          <w:lang w:val="nl-NL"/>
        </w:rPr>
        <w:t>Belanghebbenden</w:t>
      </w:r>
      <w:bookmarkEnd w:id="242"/>
      <w:bookmarkEnd w:id="243"/>
    </w:p>
    <w:p w14:paraId="20B45FAF" w14:textId="77777777" w:rsidR="005901BA" w:rsidRPr="00CF4DCA" w:rsidRDefault="005901BA" w:rsidP="005901BA">
      <w:pPr>
        <w:pStyle w:val="Plattetekst"/>
        <w:rPr>
          <w:lang w:val="nl-NL"/>
        </w:rPr>
      </w:pPr>
    </w:p>
    <w:p w14:paraId="13710F7B" w14:textId="37092258" w:rsidR="00ED7EB9" w:rsidRPr="00CF4DCA" w:rsidDel="00D25A45" w:rsidRDefault="00ED7EB9" w:rsidP="005901BA">
      <w:pPr>
        <w:pStyle w:val="Plattetekst"/>
        <w:rPr>
          <w:del w:id="244" w:author="jorn de bruin" w:date="2017-07-03T13:37:00Z"/>
          <w:i/>
          <w:color w:val="00B050"/>
          <w:lang w:val="nl-NL"/>
        </w:rPr>
      </w:pPr>
      <w:del w:id="245" w:author="jorn de bruin" w:date="2017-07-03T13:37:00Z">
        <w:r w:rsidRPr="00CF4DCA" w:rsidDel="00D25A45">
          <w:rPr>
            <w:i/>
            <w:color w:val="00B050"/>
            <w:lang w:val="nl-NL"/>
          </w:rPr>
          <w:delText>De belanghebbenden (de doelgroep) zijn de mensen</w:delText>
        </w:r>
        <w:r w:rsidR="00AB536E" w:rsidRPr="00CF4DCA" w:rsidDel="00D25A45">
          <w:rPr>
            <w:i/>
            <w:color w:val="00B050"/>
            <w:lang w:val="nl-NL"/>
          </w:rPr>
          <w:delText xml:space="preserve"> of groepen</w:delText>
        </w:r>
        <w:r w:rsidRPr="00CF4DCA" w:rsidDel="00D25A45">
          <w:rPr>
            <w:i/>
            <w:color w:val="00B050"/>
            <w:lang w:val="nl-NL"/>
          </w:rPr>
          <w:delText xml:space="preserve"> voor wie deze oplossing wordt gerealiseerd. Geef per belanghebbende </w:delText>
        </w:r>
        <w:r w:rsidR="00AB536E" w:rsidRPr="00CF4DCA" w:rsidDel="00D25A45">
          <w:rPr>
            <w:i/>
            <w:color w:val="00B050"/>
            <w:lang w:val="nl-NL"/>
          </w:rPr>
          <w:delText xml:space="preserve">kort </w:delText>
        </w:r>
        <w:r w:rsidRPr="00CF4DCA" w:rsidDel="00D25A45">
          <w:rPr>
            <w:i/>
            <w:color w:val="00B050"/>
            <w:lang w:val="nl-NL"/>
          </w:rPr>
          <w:delText>de functie en het belang dat deze bij de oplossing heeft.</w:delText>
        </w:r>
      </w:del>
    </w:p>
    <w:p w14:paraId="736BA2A5" w14:textId="77777777" w:rsidR="00ED7EB9" w:rsidRPr="00CF4DCA" w:rsidRDefault="00ED7EB9" w:rsidP="005901BA">
      <w:pPr>
        <w:pStyle w:val="Plattetekst"/>
        <w:rPr>
          <w:lang w:val="nl-NL"/>
        </w:rPr>
      </w:pPr>
    </w:p>
    <w:p w14:paraId="034B804B" w14:textId="4DD4016E" w:rsidR="00ED7EB9" w:rsidDel="0073408D" w:rsidRDefault="00ED7EB9" w:rsidP="000D7E9A">
      <w:pPr>
        <w:pStyle w:val="Plattetekst"/>
        <w:rPr>
          <w:del w:id="246" w:author="jorn de bruin" w:date="2017-07-03T13:46:00Z"/>
          <w:lang w:val="nl-NL"/>
        </w:rPr>
      </w:pPr>
      <w:r w:rsidRPr="00D25A45">
        <w:rPr>
          <w:lang w:val="nl-NL"/>
          <w:rPrChange w:id="247" w:author="jorn de bruin" w:date="2017-07-03T13:37:00Z">
            <w:rPr>
              <w:color w:val="0432FF"/>
              <w:lang w:val="nl-NL"/>
            </w:rPr>
          </w:rPrChange>
        </w:rPr>
        <w:t xml:space="preserve">De aangeboden oplossing is van belang voor de medewerkers </w:t>
      </w:r>
      <w:r w:rsidR="008702EC" w:rsidRPr="00D25A45">
        <w:rPr>
          <w:lang w:val="nl-NL"/>
          <w:rPrChange w:id="248" w:author="jorn de bruin" w:date="2017-07-03T13:37:00Z">
            <w:rPr>
              <w:color w:val="0432FF"/>
              <w:lang w:val="nl-NL"/>
            </w:rPr>
          </w:rPrChange>
        </w:rPr>
        <w:t xml:space="preserve">en de </w:t>
      </w:r>
      <w:del w:id="249" w:author="jorn de bruin" w:date="2017-07-03T13:36:00Z">
        <w:r w:rsidR="008702EC" w:rsidRPr="00D25A45" w:rsidDel="00D25A45">
          <w:rPr>
            <w:lang w:val="nl-NL"/>
            <w:rPrChange w:id="250" w:author="jorn de bruin" w:date="2017-07-03T13:37:00Z">
              <w:rPr>
                <w:color w:val="0432FF"/>
                <w:lang w:val="nl-NL"/>
              </w:rPr>
            </w:rPrChange>
          </w:rPr>
          <w:delText xml:space="preserve">studenten </w:delText>
        </w:r>
        <w:r w:rsidRPr="00D25A45" w:rsidDel="00D25A45">
          <w:rPr>
            <w:lang w:val="nl-NL"/>
            <w:rPrChange w:id="251" w:author="jorn de bruin" w:date="2017-07-03T13:37:00Z">
              <w:rPr>
                <w:color w:val="0432FF"/>
                <w:lang w:val="nl-NL"/>
              </w:rPr>
            </w:rPrChange>
          </w:rPr>
          <w:delText xml:space="preserve">van </w:delText>
        </w:r>
        <w:r w:rsidR="008702EC" w:rsidRPr="00D25A45" w:rsidDel="00D25A45">
          <w:rPr>
            <w:lang w:val="nl-NL"/>
            <w:rPrChange w:id="252" w:author="jorn de bruin" w:date="2017-07-03T13:37:00Z">
              <w:rPr>
                <w:color w:val="0432FF"/>
                <w:lang w:val="nl-NL"/>
              </w:rPr>
            </w:rPrChange>
          </w:rPr>
          <w:delText>de ASTE Universiteit</w:delText>
        </w:r>
      </w:del>
      <w:ins w:id="253" w:author="jorn de bruin" w:date="2017-07-03T13:36:00Z">
        <w:r w:rsidR="00D25A45" w:rsidRPr="00D25A45">
          <w:rPr>
            <w:lang w:val="nl-NL"/>
            <w:rPrChange w:id="254" w:author="jorn de bruin" w:date="2017-07-03T13:37:00Z">
              <w:rPr>
                <w:color w:val="0432FF"/>
                <w:lang w:val="nl-NL"/>
              </w:rPr>
            </w:rPrChange>
          </w:rPr>
          <w:t>bezoekers van het forum</w:t>
        </w:r>
      </w:ins>
      <w:r w:rsidR="008702EC" w:rsidRPr="00D25A45">
        <w:rPr>
          <w:lang w:val="nl-NL"/>
          <w:rPrChange w:id="255" w:author="jorn de bruin" w:date="2017-07-03T13:37:00Z">
            <w:rPr>
              <w:color w:val="0432FF"/>
              <w:lang w:val="nl-NL"/>
            </w:rPr>
          </w:rPrChange>
        </w:rPr>
        <w:t>,</w:t>
      </w:r>
      <w:r w:rsidRPr="00D25A45">
        <w:rPr>
          <w:lang w:val="nl-NL"/>
          <w:rPrChange w:id="256" w:author="jorn de bruin" w:date="2017-07-03T13:37:00Z">
            <w:rPr>
              <w:color w:val="0432FF"/>
              <w:lang w:val="nl-NL"/>
            </w:rPr>
          </w:rPrChange>
        </w:rPr>
        <w:t xml:space="preserve"> en voor de beheerder van het systeem. </w:t>
      </w:r>
      <w:del w:id="257" w:author="jorn de bruin" w:date="2017-07-03T13:37:00Z">
        <w:r w:rsidR="008702EC" w:rsidRPr="00D25A45" w:rsidDel="00D25A45">
          <w:rPr>
            <w:lang w:val="nl-NL"/>
            <w:rPrChange w:id="258" w:author="jorn de bruin" w:date="2017-07-03T13:37:00Z">
              <w:rPr>
                <w:color w:val="0432FF"/>
                <w:lang w:val="nl-NL"/>
              </w:rPr>
            </w:rPrChange>
          </w:rPr>
          <w:delText xml:space="preserve">De studenten hebben inzage in hun voortgang en cijfers. </w:delText>
        </w:r>
        <w:r w:rsidRPr="00D25A45" w:rsidDel="00D25A45">
          <w:rPr>
            <w:lang w:val="nl-NL"/>
            <w:rPrChange w:id="259" w:author="jorn de bruin" w:date="2017-07-03T13:37:00Z">
              <w:rPr>
                <w:color w:val="0432FF"/>
                <w:lang w:val="nl-NL"/>
              </w:rPr>
            </w:rPrChange>
          </w:rPr>
          <w:delText xml:space="preserve">De medewerkers zullen in staat worden gesteld om bestanden te vergelijken en te veranderen om zo hun documentatie up-to-date te houden. De beheerder kan de gebruikers van het systeem beheren. </w:delText>
        </w:r>
      </w:del>
    </w:p>
    <w:p w14:paraId="5947B9D8" w14:textId="77777777" w:rsidR="0073408D" w:rsidRPr="00D25A45" w:rsidRDefault="0073408D" w:rsidP="005901BA">
      <w:pPr>
        <w:pStyle w:val="Plattetekst"/>
        <w:rPr>
          <w:ins w:id="260" w:author="jorn de bruin" w:date="2017-07-03T13:46:00Z"/>
          <w:lang w:val="nl-NL"/>
          <w:rPrChange w:id="261" w:author="jorn de bruin" w:date="2017-07-03T13:37:00Z">
            <w:rPr>
              <w:ins w:id="262" w:author="jorn de bruin" w:date="2017-07-03T13:46:00Z"/>
              <w:color w:val="0432FF"/>
              <w:lang w:val="nl-NL"/>
            </w:rPr>
          </w:rPrChange>
        </w:rPr>
      </w:pPr>
    </w:p>
    <w:p w14:paraId="0285638A" w14:textId="77777777" w:rsidR="00ED7EB9" w:rsidRPr="00CF4DCA" w:rsidDel="0073408D" w:rsidRDefault="00ED7EB9" w:rsidP="005901BA">
      <w:pPr>
        <w:pStyle w:val="Plattetekst"/>
        <w:rPr>
          <w:del w:id="263" w:author="jorn de bruin" w:date="2017-07-03T13:46:00Z"/>
          <w:lang w:val="nl-NL"/>
        </w:rPr>
      </w:pPr>
    </w:p>
    <w:p w14:paraId="04D7778C" w14:textId="77777777" w:rsidR="00AB536E" w:rsidRPr="00CF4DCA" w:rsidDel="0073408D" w:rsidRDefault="00AB536E" w:rsidP="005901BA">
      <w:pPr>
        <w:pStyle w:val="Plattetekst"/>
        <w:rPr>
          <w:del w:id="264" w:author="jorn de bruin" w:date="2017-07-03T13:46:00Z"/>
          <w:lang w:val="nl-NL"/>
        </w:rPr>
      </w:pPr>
    </w:p>
    <w:p w14:paraId="524851A4" w14:textId="28CBC19C" w:rsidR="00ED7EB9" w:rsidRPr="00CF4DCA" w:rsidDel="0073408D" w:rsidRDefault="00ED7EB9" w:rsidP="00556F0B">
      <w:pPr>
        <w:pStyle w:val="Kop1"/>
        <w:rPr>
          <w:del w:id="265" w:author="jorn de bruin" w:date="2017-07-03T13:46:00Z"/>
          <w:lang w:val="nl-NL"/>
        </w:rPr>
      </w:pPr>
      <w:bookmarkStart w:id="266" w:name="_Toc443567046"/>
      <w:del w:id="267" w:author="jorn de bruin" w:date="2017-07-03T13:46:00Z">
        <w:r w:rsidRPr="00CF4DCA" w:rsidDel="0073408D">
          <w:rPr>
            <w:lang w:val="nl-NL"/>
          </w:rPr>
          <w:delText>Behoeftes</w:delText>
        </w:r>
        <w:bookmarkEnd w:id="266"/>
      </w:del>
    </w:p>
    <w:p w14:paraId="42C78122" w14:textId="2BCF5052" w:rsidR="005901BA" w:rsidRPr="00CF4DCA" w:rsidDel="0073408D" w:rsidRDefault="005901BA" w:rsidP="005901BA">
      <w:pPr>
        <w:pStyle w:val="Plattetekst"/>
        <w:rPr>
          <w:del w:id="268" w:author="jorn de bruin" w:date="2017-07-03T13:46:00Z"/>
          <w:lang w:val="nl-NL"/>
        </w:rPr>
      </w:pPr>
    </w:p>
    <w:p w14:paraId="3B70ED5F" w14:textId="0492EF8A" w:rsidR="00ED7EB9" w:rsidRPr="00CF4DCA" w:rsidDel="0073408D" w:rsidRDefault="00ED7EB9" w:rsidP="005901BA">
      <w:pPr>
        <w:pStyle w:val="Plattetekst"/>
        <w:rPr>
          <w:del w:id="269" w:author="jorn de bruin" w:date="2017-07-03T13:46:00Z"/>
          <w:i/>
          <w:color w:val="00B050"/>
          <w:lang w:val="nl-NL"/>
        </w:rPr>
      </w:pPr>
      <w:del w:id="270" w:author="jorn de bruin" w:date="2017-07-03T13:46:00Z">
        <w:r w:rsidRPr="00CF4DCA" w:rsidDel="0073408D">
          <w:rPr>
            <w:i/>
            <w:color w:val="00B050"/>
            <w:lang w:val="nl-NL"/>
          </w:rPr>
          <w:delText xml:space="preserve">Dit deel bevat de behoeftes zoals die uit de behoefteanalyse naar voren zijn gekomen. Dit deel wordt alleen opgenomen als er </w:delText>
        </w:r>
        <w:r w:rsidR="00556F0B" w:rsidRPr="00CF4DCA" w:rsidDel="0073408D">
          <w:rPr>
            <w:i/>
            <w:color w:val="00B050"/>
            <w:lang w:val="nl-NL"/>
          </w:rPr>
          <w:delText xml:space="preserve">geen </w:delText>
        </w:r>
        <w:r w:rsidRPr="00CF4DCA" w:rsidDel="0073408D">
          <w:rPr>
            <w:i/>
            <w:color w:val="00B050"/>
            <w:lang w:val="nl-NL"/>
          </w:rPr>
          <w:delText xml:space="preserve">apart </w:delText>
        </w:r>
        <w:r w:rsidR="00556F0B" w:rsidRPr="00CF4DCA" w:rsidDel="0073408D">
          <w:rPr>
            <w:i/>
            <w:color w:val="00B050"/>
            <w:lang w:val="nl-NL"/>
          </w:rPr>
          <w:delText xml:space="preserve">verslag is gemaakt van de </w:delText>
        </w:r>
        <w:r w:rsidRPr="00CF4DCA" w:rsidDel="0073408D">
          <w:rPr>
            <w:i/>
            <w:color w:val="00B050"/>
            <w:lang w:val="nl-NL"/>
          </w:rPr>
          <w:delText>Behoefteanalyse. Is dat er wel, verwijs er dan kort naar:</w:delText>
        </w:r>
      </w:del>
    </w:p>
    <w:p w14:paraId="764F1DD1" w14:textId="13FC2939" w:rsidR="00ED7EB9" w:rsidRPr="00CF4DCA" w:rsidDel="0073408D" w:rsidRDefault="00ED7EB9" w:rsidP="005901BA">
      <w:pPr>
        <w:pStyle w:val="Plattetekst"/>
        <w:rPr>
          <w:del w:id="271" w:author="jorn de bruin" w:date="2017-07-03T13:46:00Z"/>
          <w:lang w:val="nl-NL"/>
        </w:rPr>
      </w:pPr>
    </w:p>
    <w:p w14:paraId="5437BFA1" w14:textId="75CB7FB8" w:rsidR="00ED7EB9" w:rsidRPr="00CF4DCA" w:rsidDel="0073408D" w:rsidRDefault="00ED7EB9" w:rsidP="005901BA">
      <w:pPr>
        <w:pStyle w:val="Plattetekst"/>
        <w:rPr>
          <w:del w:id="272" w:author="jorn de bruin" w:date="2017-07-03T13:46:00Z"/>
          <w:color w:val="0432FF"/>
          <w:lang w:val="nl-NL"/>
        </w:rPr>
      </w:pPr>
      <w:del w:id="273" w:author="jorn de bruin" w:date="2017-07-03T13:46:00Z">
        <w:r w:rsidRPr="00CF4DCA" w:rsidDel="0073408D">
          <w:rPr>
            <w:color w:val="0432FF"/>
            <w:lang w:val="nl-NL"/>
          </w:rPr>
          <w:delText xml:space="preserve">De behoeftes van de organisatie zijn beschreven in </w:delText>
        </w:r>
        <w:r w:rsidR="00794D0E" w:rsidRPr="00CF4DCA" w:rsidDel="0073408D">
          <w:rPr>
            <w:color w:val="0432FF"/>
            <w:lang w:val="nl-NL"/>
          </w:rPr>
          <w:delText>de hierbovengenoemde Behoefteanalyse.</w:delText>
        </w:r>
        <w:r w:rsidR="00556F0B" w:rsidRPr="00CF4DCA" w:rsidDel="0073408D">
          <w:rPr>
            <w:color w:val="0432FF"/>
            <w:lang w:val="nl-NL"/>
          </w:rPr>
          <w:delText xml:space="preserve"> </w:delText>
        </w:r>
      </w:del>
    </w:p>
    <w:p w14:paraId="79BF621F" w14:textId="77777777" w:rsidR="00ED7EB9" w:rsidRPr="00CF4DCA" w:rsidRDefault="00ED7EB9" w:rsidP="000D7E9A">
      <w:pPr>
        <w:pStyle w:val="Plattetekst"/>
        <w:rPr>
          <w:lang w:val="nl-NL"/>
        </w:rPr>
      </w:pPr>
    </w:p>
    <w:p w14:paraId="3ADB7F26" w14:textId="628E400E" w:rsidR="00AB536E" w:rsidRDefault="00AB536E" w:rsidP="000D7E9A">
      <w:pPr>
        <w:pStyle w:val="Plattetekst"/>
        <w:rPr>
          <w:ins w:id="274" w:author="jorn de bruin" w:date="2017-07-03T13:46:00Z"/>
          <w:lang w:val="nl-NL"/>
        </w:rPr>
      </w:pPr>
    </w:p>
    <w:p w14:paraId="063C4D4E" w14:textId="2E2512B9" w:rsidR="0073408D" w:rsidRDefault="0073408D" w:rsidP="000D7E9A">
      <w:pPr>
        <w:pStyle w:val="Plattetekst"/>
        <w:rPr>
          <w:ins w:id="275" w:author="jorn de bruin" w:date="2017-07-03T13:46:00Z"/>
          <w:lang w:val="nl-NL"/>
        </w:rPr>
      </w:pPr>
    </w:p>
    <w:p w14:paraId="0C6F1B93" w14:textId="6D57F62C" w:rsidR="0073408D" w:rsidRDefault="0073408D" w:rsidP="000D7E9A">
      <w:pPr>
        <w:pStyle w:val="Plattetekst"/>
        <w:rPr>
          <w:ins w:id="276" w:author="jorn de bruin" w:date="2017-07-03T13:46:00Z"/>
          <w:lang w:val="nl-NL"/>
        </w:rPr>
      </w:pPr>
    </w:p>
    <w:p w14:paraId="628BDC1C" w14:textId="6549C7B0" w:rsidR="00F32971" w:rsidRDefault="00F32971" w:rsidP="000D7E9A">
      <w:pPr>
        <w:pStyle w:val="Plattetekst"/>
        <w:rPr>
          <w:ins w:id="277" w:author="jorn de bruin" w:date="2017-07-03T14:04:00Z"/>
          <w:lang w:val="nl-NL"/>
        </w:rPr>
      </w:pPr>
    </w:p>
    <w:p w14:paraId="5A7E9E2D" w14:textId="77777777" w:rsidR="00F32971" w:rsidRDefault="00F32971" w:rsidP="000D7E9A">
      <w:pPr>
        <w:pStyle w:val="Plattetekst"/>
        <w:rPr>
          <w:ins w:id="278" w:author="jorn de bruin" w:date="2017-07-03T13:46:00Z"/>
          <w:lang w:val="nl-NL"/>
        </w:rPr>
      </w:pPr>
    </w:p>
    <w:p w14:paraId="28D16DA4" w14:textId="7ECB74CB" w:rsidR="0073408D" w:rsidRDefault="0073408D" w:rsidP="000D7E9A">
      <w:pPr>
        <w:pStyle w:val="Plattetekst"/>
        <w:rPr>
          <w:ins w:id="279" w:author="jorn de bruin" w:date="2017-07-03T13:46:00Z"/>
          <w:lang w:val="nl-NL"/>
        </w:rPr>
      </w:pPr>
    </w:p>
    <w:p w14:paraId="5E4C9C03" w14:textId="77777777" w:rsidR="0073408D" w:rsidRPr="00CF4DCA" w:rsidRDefault="0073408D" w:rsidP="000D7E9A">
      <w:pPr>
        <w:pStyle w:val="Plattetekst"/>
        <w:rPr>
          <w:lang w:val="nl-NL"/>
        </w:rPr>
      </w:pPr>
    </w:p>
    <w:p w14:paraId="3E2428E9" w14:textId="77777777" w:rsidR="00ED7EB9" w:rsidRPr="00CF4DCA" w:rsidRDefault="00ED7EB9" w:rsidP="00556F0B">
      <w:pPr>
        <w:pStyle w:val="Kop1"/>
        <w:rPr>
          <w:lang w:val="nl-NL"/>
        </w:rPr>
      </w:pPr>
      <w:bookmarkStart w:id="280" w:name="_Toc443567047"/>
      <w:bookmarkStart w:id="281" w:name="_Toc486861879"/>
      <w:r w:rsidRPr="00CF4DCA">
        <w:rPr>
          <w:lang w:val="nl-NL"/>
        </w:rPr>
        <w:t>Functionaliteiten</w:t>
      </w:r>
      <w:bookmarkEnd w:id="280"/>
      <w:bookmarkEnd w:id="281"/>
    </w:p>
    <w:p w14:paraId="7AB1D6E8" w14:textId="77777777" w:rsidR="005901BA" w:rsidRPr="00CF4DCA" w:rsidRDefault="005901BA" w:rsidP="005901BA">
      <w:pPr>
        <w:pStyle w:val="Plattetekst"/>
        <w:rPr>
          <w:lang w:val="nl-NL"/>
        </w:rPr>
      </w:pPr>
    </w:p>
    <w:p w14:paraId="0C4250FC" w14:textId="44715EA0" w:rsidR="00ED7EB9" w:rsidRPr="00CF4DCA" w:rsidDel="00F32971" w:rsidRDefault="00ED7EB9" w:rsidP="005901BA">
      <w:pPr>
        <w:pStyle w:val="Plattetekst"/>
        <w:rPr>
          <w:del w:id="282" w:author="jorn de bruin" w:date="2017-07-03T14:06:00Z"/>
          <w:i/>
          <w:lang w:val="nl-NL"/>
        </w:rPr>
      </w:pPr>
      <w:del w:id="283" w:author="jorn de bruin" w:date="2017-07-03T14:06:00Z">
        <w:r w:rsidRPr="00CF4DCA" w:rsidDel="00F32971">
          <w:rPr>
            <w:b/>
            <w:i/>
            <w:color w:val="FF0000"/>
            <w:lang w:val="nl-NL"/>
          </w:rPr>
          <w:delText>Dit is het belangrijkste deel</w:delText>
        </w:r>
        <w:r w:rsidR="005701D4" w:rsidRPr="00CF4DCA" w:rsidDel="00F32971">
          <w:rPr>
            <w:b/>
            <w:i/>
            <w:color w:val="FF0000"/>
            <w:lang w:val="nl-NL"/>
          </w:rPr>
          <w:delText>.</w:delText>
        </w:r>
        <w:r w:rsidRPr="00CF4DCA" w:rsidDel="00F32971">
          <w:rPr>
            <w:i/>
            <w:color w:val="FF0000"/>
            <w:lang w:val="nl-NL"/>
          </w:rPr>
          <w:delText xml:space="preserve"> </w:delText>
        </w:r>
        <w:r w:rsidRPr="00CF4DCA" w:rsidDel="00F32971">
          <w:rPr>
            <w:i/>
            <w:color w:val="00B050"/>
            <w:lang w:val="nl-NL"/>
          </w:rPr>
          <w:delText xml:space="preserve">Hier worden </w:delText>
        </w:r>
        <w:r w:rsidRPr="00CF4DCA" w:rsidDel="00F32971">
          <w:rPr>
            <w:b/>
            <w:i/>
            <w:color w:val="00B050"/>
            <w:lang w:val="nl-NL"/>
          </w:rPr>
          <w:delText>alle</w:delText>
        </w:r>
        <w:r w:rsidRPr="00CF4DCA" w:rsidDel="00F32971">
          <w:rPr>
            <w:i/>
            <w:color w:val="00B050"/>
            <w:lang w:val="nl-NL"/>
          </w:rPr>
          <w:delText xml:space="preserve"> benodigde functionaliteiten benoemd. Gedetailleerd,</w:delText>
        </w:r>
        <w:r w:rsidR="005701D4" w:rsidRPr="00CF4DCA" w:rsidDel="00F32971">
          <w:rPr>
            <w:i/>
            <w:color w:val="00B050"/>
            <w:lang w:val="nl-NL"/>
          </w:rPr>
          <w:delText xml:space="preserve"> volledig, concreet en zonder overbodige details.</w:delText>
        </w:r>
      </w:del>
    </w:p>
    <w:p w14:paraId="67297AF5" w14:textId="4C4801D5" w:rsidR="00ED7EB9" w:rsidRPr="00CF4DCA" w:rsidDel="00F32971" w:rsidRDefault="00ED7EB9" w:rsidP="005901BA">
      <w:pPr>
        <w:pStyle w:val="Plattetekst"/>
        <w:rPr>
          <w:del w:id="284" w:author="jorn de bruin" w:date="2017-07-03T14:06:00Z"/>
          <w:lang w:val="nl-NL"/>
        </w:rPr>
      </w:pPr>
    </w:p>
    <w:p w14:paraId="3D5EF7AC" w14:textId="71350B1A" w:rsidR="00ED7EB9" w:rsidRPr="00CF4DCA" w:rsidDel="00F32971" w:rsidRDefault="00ED7EB9" w:rsidP="005901BA">
      <w:pPr>
        <w:pStyle w:val="Plattetekst"/>
        <w:rPr>
          <w:del w:id="285" w:author="jorn de bruin" w:date="2017-07-03T14:06:00Z"/>
          <w:i/>
          <w:color w:val="00B050"/>
          <w:lang w:val="nl-NL"/>
        </w:rPr>
      </w:pPr>
      <w:del w:id="286" w:author="jorn de bruin" w:date="2017-07-03T14:06:00Z">
        <w:r w:rsidRPr="00CF4DCA" w:rsidDel="00F32971">
          <w:rPr>
            <w:i/>
            <w:color w:val="00B050"/>
            <w:lang w:val="nl-NL"/>
          </w:rPr>
          <w:delText xml:space="preserve">Aan de hand van de user stories uit de Behoefteanalyse (BA) kun je </w:delText>
        </w:r>
        <w:r w:rsidRPr="00CF4DCA" w:rsidDel="00F32971">
          <w:rPr>
            <w:b/>
            <w:i/>
            <w:color w:val="00B050"/>
            <w:lang w:val="nl-NL"/>
          </w:rPr>
          <w:delText>use-cases</w:delText>
        </w:r>
        <w:r w:rsidRPr="00CF4DCA" w:rsidDel="00F32971">
          <w:rPr>
            <w:i/>
            <w:color w:val="00B050"/>
            <w:lang w:val="nl-NL"/>
          </w:rPr>
          <w:delText xml:space="preserve"> opstellen, waarin je de functionaliteiten uitwerkt in use-case-diagrammen en/of use-case-templates (zie hiervoor H2 van het boek Informatieanalyse). Als je dat dan combineert met de opzet uit de Drupalmethode (zie het boek Informatiesystemen bouwen met Drupal, H8) en de functionaliteiten nummert dan kun je daar in volgende verslagen naar verwijzen. Het is belangrijk dat dit deel </w:delText>
        </w:r>
        <w:r w:rsidRPr="00CF4DCA" w:rsidDel="00F32971">
          <w:rPr>
            <w:b/>
            <w:i/>
            <w:color w:val="00B050"/>
            <w:lang w:val="nl-NL"/>
          </w:rPr>
          <w:delText>volledig</w:delText>
        </w:r>
        <w:r w:rsidRPr="00CF4DCA" w:rsidDel="00F32971">
          <w:rPr>
            <w:i/>
            <w:color w:val="00B050"/>
            <w:lang w:val="nl-NL"/>
          </w:rPr>
          <w:delText xml:space="preserve"> is, m.a.w. dat </w:delText>
        </w:r>
        <w:r w:rsidRPr="00CF4DCA" w:rsidDel="00F32971">
          <w:rPr>
            <w:b/>
            <w:i/>
            <w:color w:val="00B050"/>
            <w:lang w:val="nl-NL"/>
          </w:rPr>
          <w:delText>alle functies</w:delText>
        </w:r>
        <w:r w:rsidRPr="00CF4DCA" w:rsidDel="00F32971">
          <w:rPr>
            <w:i/>
            <w:color w:val="00B050"/>
            <w:lang w:val="nl-NL"/>
          </w:rPr>
          <w:delText xml:space="preserve"> worden genoemd.</w:delText>
        </w:r>
      </w:del>
    </w:p>
    <w:p w14:paraId="7F50662F" w14:textId="77777777" w:rsidR="00ED7EB9" w:rsidRPr="00CF4DCA" w:rsidRDefault="00ED7EB9" w:rsidP="005901BA">
      <w:pPr>
        <w:pStyle w:val="Plattetekst"/>
        <w:rPr>
          <w:lang w:val="nl-NL"/>
        </w:rPr>
      </w:pPr>
    </w:p>
    <w:p w14:paraId="4A6D1E12" w14:textId="77777777" w:rsidR="00ED7EB9" w:rsidRPr="00F32971" w:rsidRDefault="00ED7EB9" w:rsidP="005901BA">
      <w:pPr>
        <w:pStyle w:val="Plattetekst"/>
        <w:rPr>
          <w:lang w:val="nl-NL"/>
          <w:rPrChange w:id="287" w:author="jorn de bruin" w:date="2017-07-03T14:06:00Z">
            <w:rPr>
              <w:color w:val="0432FF"/>
              <w:lang w:val="nl-NL"/>
            </w:rPr>
          </w:rPrChange>
        </w:rPr>
      </w:pPr>
      <w:r w:rsidRPr="00F32971">
        <w:rPr>
          <w:lang w:val="nl-NL"/>
          <w:rPrChange w:id="288" w:author="jorn de bruin" w:date="2017-07-03T14:06:00Z">
            <w:rPr>
              <w:color w:val="0432FF"/>
              <w:lang w:val="nl-NL"/>
            </w:rPr>
          </w:rPrChange>
        </w:rPr>
        <w:t>Voorbeeld van de (nog niet uitgewerkte) functionaliteiten:</w:t>
      </w:r>
    </w:p>
    <w:p w14:paraId="57278243" w14:textId="34DD53FE" w:rsidR="00ED7EB9" w:rsidRPr="00F32971" w:rsidDel="0073408D" w:rsidRDefault="00ED7EB9" w:rsidP="005901BA">
      <w:pPr>
        <w:pStyle w:val="Plattetekst"/>
        <w:rPr>
          <w:del w:id="289" w:author="jorn de bruin" w:date="2017-07-03T13:41:00Z"/>
          <w:lang w:val="nl-NL"/>
          <w:rPrChange w:id="290" w:author="jorn de bruin" w:date="2017-07-03T14:06:00Z">
            <w:rPr>
              <w:del w:id="291" w:author="jorn de bruin" w:date="2017-07-03T13:41:00Z"/>
              <w:color w:val="0432FF"/>
              <w:lang w:val="nl-NL"/>
            </w:rPr>
          </w:rPrChange>
        </w:rPr>
      </w:pPr>
      <w:r w:rsidRPr="00F32971">
        <w:rPr>
          <w:lang w:val="nl-NL"/>
          <w:rPrChange w:id="292" w:author="jorn de bruin" w:date="2017-07-03T14:06:00Z">
            <w:rPr>
              <w:color w:val="0432FF"/>
              <w:lang w:val="nl-NL"/>
            </w:rPr>
          </w:rPrChange>
        </w:rPr>
        <w:t>Het informatiesysteem moet de volgende functionaliteiten hebben.</w:t>
      </w:r>
    </w:p>
    <w:p w14:paraId="29EBF5C4" w14:textId="77777777" w:rsidR="0073408D" w:rsidRPr="00F32971" w:rsidRDefault="0073408D" w:rsidP="005901BA">
      <w:pPr>
        <w:pStyle w:val="Plattetekst"/>
        <w:rPr>
          <w:ins w:id="293" w:author="jorn de bruin" w:date="2017-07-03T13:42:00Z"/>
          <w:lang w:val="nl-NL"/>
          <w:rPrChange w:id="294" w:author="jorn de bruin" w:date="2017-07-03T14:06:00Z">
            <w:rPr>
              <w:ins w:id="295" w:author="jorn de bruin" w:date="2017-07-03T13:42:00Z"/>
              <w:color w:val="0432FF"/>
              <w:lang w:val="nl-NL"/>
            </w:rPr>
          </w:rPrChange>
        </w:rPr>
      </w:pPr>
    </w:p>
    <w:p w14:paraId="21BD297F" w14:textId="1180135D" w:rsidR="00ED7EB9" w:rsidRPr="00F32971" w:rsidDel="0073408D" w:rsidRDefault="00ED7EB9" w:rsidP="005901BA">
      <w:pPr>
        <w:pStyle w:val="Plattetekst"/>
        <w:rPr>
          <w:del w:id="296" w:author="jorn de bruin" w:date="2017-07-03T13:41:00Z"/>
          <w:lang w:val="nl-NL"/>
          <w:rPrChange w:id="297" w:author="jorn de bruin" w:date="2017-07-03T14:06:00Z">
            <w:rPr>
              <w:del w:id="298" w:author="jorn de bruin" w:date="2017-07-03T13:41:00Z"/>
              <w:color w:val="0432FF"/>
              <w:lang w:val="nl-NL"/>
            </w:rPr>
          </w:rPrChange>
        </w:rPr>
      </w:pPr>
      <w:del w:id="299" w:author="jorn de bruin" w:date="2017-07-03T13:41:00Z">
        <w:r w:rsidRPr="00F32971" w:rsidDel="0073408D">
          <w:rPr>
            <w:lang w:val="nl-NL"/>
            <w:rPrChange w:id="300" w:author="jorn de bruin" w:date="2017-07-03T14:06:00Z">
              <w:rPr>
                <w:color w:val="0432FF"/>
                <w:lang w:val="nl-NL"/>
              </w:rPr>
            </w:rPrChange>
          </w:rPr>
          <w:delText xml:space="preserve">Op de </w:delText>
        </w:r>
        <w:r w:rsidRPr="00F32971" w:rsidDel="0073408D">
          <w:rPr>
            <w:b/>
            <w:lang w:val="nl-NL"/>
            <w:rPrChange w:id="301" w:author="jorn de bruin" w:date="2017-07-03T14:06:00Z">
              <w:rPr>
                <w:b/>
                <w:color w:val="0432FF"/>
                <w:lang w:val="nl-NL"/>
              </w:rPr>
            </w:rPrChange>
          </w:rPr>
          <w:delText>hoofdpagina</w:delText>
        </w:r>
        <w:r w:rsidRPr="00F32971" w:rsidDel="0073408D">
          <w:rPr>
            <w:lang w:val="nl-NL"/>
            <w:rPrChange w:id="302" w:author="jorn de bruin" w:date="2017-07-03T14:06:00Z">
              <w:rPr>
                <w:color w:val="0432FF"/>
                <w:lang w:val="nl-NL"/>
              </w:rPr>
            </w:rPrChange>
          </w:rPr>
          <w:delText xml:space="preserve"> staat ter informatie een slider met foto’s die gemaakt zijn tijdens verschillende cursussen.</w:delText>
        </w:r>
      </w:del>
    </w:p>
    <w:p w14:paraId="70EDA8DA" w14:textId="48E03DE8" w:rsidR="00ED7EB9" w:rsidRPr="00F32971" w:rsidRDefault="00ED7EB9" w:rsidP="005901BA">
      <w:pPr>
        <w:pStyle w:val="Plattetekst"/>
        <w:rPr>
          <w:lang w:val="nl-NL"/>
          <w:rPrChange w:id="303" w:author="jorn de bruin" w:date="2017-07-03T14:06:00Z">
            <w:rPr>
              <w:color w:val="0432FF"/>
              <w:lang w:val="nl-NL"/>
            </w:rPr>
          </w:rPrChange>
        </w:rPr>
      </w:pPr>
      <w:del w:id="304" w:author="jorn de bruin" w:date="2017-07-03T13:41:00Z">
        <w:r w:rsidRPr="00F32971" w:rsidDel="0073408D">
          <w:rPr>
            <w:lang w:val="nl-NL"/>
            <w:rPrChange w:id="305" w:author="jorn de bruin" w:date="2017-07-03T14:06:00Z">
              <w:rPr>
                <w:color w:val="0432FF"/>
                <w:lang w:val="nl-NL"/>
              </w:rPr>
            </w:rPrChange>
          </w:rPr>
          <w:delText>....</w:delText>
        </w:r>
      </w:del>
    </w:p>
    <w:p w14:paraId="6873AA7B" w14:textId="1D2C39A8" w:rsidR="00ED7EB9" w:rsidRPr="00F32971" w:rsidRDefault="00ED7EB9" w:rsidP="005901BA">
      <w:pPr>
        <w:pStyle w:val="Plattetekst"/>
        <w:rPr>
          <w:lang w:val="nl-NL"/>
          <w:rPrChange w:id="306" w:author="jorn de bruin" w:date="2017-07-03T14:06:00Z">
            <w:rPr>
              <w:color w:val="0432FF"/>
              <w:lang w:val="nl-NL"/>
            </w:rPr>
          </w:rPrChange>
        </w:rPr>
      </w:pPr>
      <w:del w:id="307" w:author="jorn de bruin" w:date="2017-07-03T13:40:00Z">
        <w:r w:rsidRPr="00F32971" w:rsidDel="0073408D">
          <w:rPr>
            <w:lang w:val="nl-NL"/>
            <w:rPrChange w:id="308" w:author="jorn de bruin" w:date="2017-07-03T14:06:00Z">
              <w:rPr>
                <w:color w:val="0432FF"/>
                <w:lang w:val="nl-NL"/>
              </w:rPr>
            </w:rPrChange>
          </w:rPr>
          <w:delText>Medewerkers/beheerders</w:delText>
        </w:r>
      </w:del>
      <w:ins w:id="309" w:author="jorn de bruin" w:date="2017-07-03T13:40:00Z">
        <w:r w:rsidR="00F32971" w:rsidRPr="00F32971">
          <w:rPr>
            <w:lang w:val="nl-NL"/>
            <w:rPrChange w:id="310" w:author="jorn de bruin" w:date="2017-07-03T14:06:00Z">
              <w:rPr>
                <w:color w:val="0432FF"/>
                <w:lang w:val="nl-NL"/>
              </w:rPr>
            </w:rPrChange>
          </w:rPr>
          <w:t>B</w:t>
        </w:r>
        <w:r w:rsidR="0073408D" w:rsidRPr="00F32971">
          <w:rPr>
            <w:lang w:val="nl-NL"/>
            <w:rPrChange w:id="311" w:author="jorn de bruin" w:date="2017-07-03T14:06:00Z">
              <w:rPr>
                <w:color w:val="0432FF"/>
                <w:lang w:val="nl-NL"/>
              </w:rPr>
            </w:rPrChange>
          </w:rPr>
          <w:t>ezoekers</w:t>
        </w:r>
      </w:ins>
      <w:r w:rsidRPr="00F32971">
        <w:rPr>
          <w:lang w:val="nl-NL"/>
          <w:rPrChange w:id="312" w:author="jorn de bruin" w:date="2017-07-03T14:06:00Z">
            <w:rPr>
              <w:color w:val="0432FF"/>
              <w:lang w:val="nl-NL"/>
            </w:rPr>
          </w:rPrChange>
        </w:rPr>
        <w:t xml:space="preserve"> moeten kunnen </w:t>
      </w:r>
      <w:r w:rsidRPr="00F32971">
        <w:rPr>
          <w:b/>
          <w:lang w:val="nl-NL"/>
          <w:rPrChange w:id="313" w:author="jorn de bruin" w:date="2017-07-03T14:06:00Z">
            <w:rPr>
              <w:b/>
              <w:color w:val="0432FF"/>
              <w:lang w:val="nl-NL"/>
            </w:rPr>
          </w:rPrChange>
        </w:rPr>
        <w:t>inloggen</w:t>
      </w:r>
      <w:r w:rsidRPr="00F32971">
        <w:rPr>
          <w:lang w:val="nl-NL"/>
          <w:rPrChange w:id="314" w:author="jorn de bruin" w:date="2017-07-03T14:06:00Z">
            <w:rPr>
              <w:color w:val="0432FF"/>
              <w:lang w:val="nl-NL"/>
            </w:rPr>
          </w:rPrChange>
        </w:rPr>
        <w:t>.</w:t>
      </w:r>
    </w:p>
    <w:p w14:paraId="3860111E" w14:textId="7BE710D4" w:rsidR="00ED7EB9" w:rsidRPr="00F32971" w:rsidRDefault="00ED7EB9" w:rsidP="005901BA">
      <w:pPr>
        <w:pStyle w:val="Plattetekst"/>
        <w:rPr>
          <w:lang w:val="nl-NL"/>
          <w:rPrChange w:id="315" w:author="jorn de bruin" w:date="2017-07-03T14:06:00Z">
            <w:rPr>
              <w:color w:val="0432FF"/>
              <w:lang w:val="nl-NL"/>
            </w:rPr>
          </w:rPrChange>
        </w:rPr>
      </w:pPr>
      <w:del w:id="316" w:author="jorn de bruin" w:date="2017-07-03T13:40:00Z">
        <w:r w:rsidRPr="00F32971" w:rsidDel="0073408D">
          <w:rPr>
            <w:lang w:val="nl-NL"/>
            <w:rPrChange w:id="317" w:author="jorn de bruin" w:date="2017-07-03T14:06:00Z">
              <w:rPr>
                <w:color w:val="0432FF"/>
                <w:lang w:val="nl-NL"/>
              </w:rPr>
            </w:rPrChange>
          </w:rPr>
          <w:delText>Medewerkers/beheerders</w:delText>
        </w:r>
      </w:del>
      <w:ins w:id="318" w:author="jorn de bruin" w:date="2017-07-03T13:40:00Z">
        <w:r w:rsidR="00F32971" w:rsidRPr="00F32971">
          <w:rPr>
            <w:lang w:val="nl-NL"/>
            <w:rPrChange w:id="319" w:author="jorn de bruin" w:date="2017-07-03T14:06:00Z">
              <w:rPr>
                <w:color w:val="0432FF"/>
                <w:lang w:val="nl-NL"/>
              </w:rPr>
            </w:rPrChange>
          </w:rPr>
          <w:t>B</w:t>
        </w:r>
        <w:r w:rsidR="0073408D" w:rsidRPr="00F32971">
          <w:rPr>
            <w:lang w:val="nl-NL"/>
            <w:rPrChange w:id="320" w:author="jorn de bruin" w:date="2017-07-03T14:06:00Z">
              <w:rPr>
                <w:color w:val="0432FF"/>
                <w:lang w:val="nl-NL"/>
              </w:rPr>
            </w:rPrChange>
          </w:rPr>
          <w:t>ezoekers</w:t>
        </w:r>
      </w:ins>
      <w:r w:rsidRPr="00F32971">
        <w:rPr>
          <w:lang w:val="nl-NL"/>
          <w:rPrChange w:id="321" w:author="jorn de bruin" w:date="2017-07-03T14:06:00Z">
            <w:rPr>
              <w:color w:val="0432FF"/>
              <w:lang w:val="nl-NL"/>
            </w:rPr>
          </w:rPrChange>
        </w:rPr>
        <w:t xml:space="preserve"> moeten hun gegevens kunnen </w:t>
      </w:r>
      <w:r w:rsidRPr="00F32971">
        <w:rPr>
          <w:b/>
          <w:lang w:val="nl-NL"/>
          <w:rPrChange w:id="322" w:author="jorn de bruin" w:date="2017-07-03T14:06:00Z">
            <w:rPr>
              <w:b/>
              <w:color w:val="0432FF"/>
              <w:lang w:val="nl-NL"/>
            </w:rPr>
          </w:rPrChange>
        </w:rPr>
        <w:t>zien</w:t>
      </w:r>
      <w:r w:rsidRPr="00F32971">
        <w:rPr>
          <w:lang w:val="nl-NL"/>
          <w:rPrChange w:id="323" w:author="jorn de bruin" w:date="2017-07-03T14:06:00Z">
            <w:rPr>
              <w:color w:val="0432FF"/>
              <w:lang w:val="nl-NL"/>
            </w:rPr>
          </w:rPrChange>
        </w:rPr>
        <w:t>.</w:t>
      </w:r>
    </w:p>
    <w:p w14:paraId="1D5899E5" w14:textId="6B826679" w:rsidR="00E57B59" w:rsidRPr="00F32971" w:rsidRDefault="00E57B59" w:rsidP="005901BA">
      <w:pPr>
        <w:pStyle w:val="Plattetekst"/>
        <w:rPr>
          <w:ins w:id="324" w:author="jorn de bruin" w:date="2017-07-03T13:40:00Z"/>
          <w:lang w:val="nl-NL"/>
          <w:rPrChange w:id="325" w:author="jorn de bruin" w:date="2017-07-03T14:06:00Z">
            <w:rPr>
              <w:ins w:id="326" w:author="jorn de bruin" w:date="2017-07-03T13:40:00Z"/>
              <w:color w:val="0432FF"/>
              <w:lang w:val="nl-NL"/>
            </w:rPr>
          </w:rPrChange>
        </w:rPr>
      </w:pPr>
      <w:del w:id="327" w:author="jorn de bruin" w:date="2017-07-03T13:40:00Z">
        <w:r w:rsidRPr="00F32971" w:rsidDel="0073408D">
          <w:rPr>
            <w:lang w:val="nl-NL"/>
            <w:rPrChange w:id="328" w:author="jorn de bruin" w:date="2017-07-03T14:06:00Z">
              <w:rPr>
                <w:color w:val="0432FF"/>
                <w:lang w:val="nl-NL"/>
              </w:rPr>
            </w:rPrChange>
          </w:rPr>
          <w:delText>Medewerkers/beheerders</w:delText>
        </w:r>
      </w:del>
      <w:ins w:id="329" w:author="jorn de bruin" w:date="2017-07-03T13:40:00Z">
        <w:r w:rsidR="00F32971" w:rsidRPr="00F32971">
          <w:rPr>
            <w:lang w:val="nl-NL"/>
            <w:rPrChange w:id="330" w:author="jorn de bruin" w:date="2017-07-03T14:06:00Z">
              <w:rPr>
                <w:color w:val="0432FF"/>
                <w:lang w:val="nl-NL"/>
              </w:rPr>
            </w:rPrChange>
          </w:rPr>
          <w:t>B</w:t>
        </w:r>
        <w:r w:rsidR="0073408D" w:rsidRPr="00F32971">
          <w:rPr>
            <w:lang w:val="nl-NL"/>
            <w:rPrChange w:id="331" w:author="jorn de bruin" w:date="2017-07-03T14:06:00Z">
              <w:rPr>
                <w:color w:val="0432FF"/>
                <w:lang w:val="nl-NL"/>
              </w:rPr>
            </w:rPrChange>
          </w:rPr>
          <w:t>ezoekers</w:t>
        </w:r>
      </w:ins>
      <w:r w:rsidRPr="00F32971">
        <w:rPr>
          <w:lang w:val="nl-NL"/>
          <w:rPrChange w:id="332" w:author="jorn de bruin" w:date="2017-07-03T14:06:00Z">
            <w:rPr>
              <w:color w:val="0432FF"/>
              <w:lang w:val="nl-NL"/>
            </w:rPr>
          </w:rPrChange>
        </w:rPr>
        <w:t xml:space="preserve"> moeten nieuwe </w:t>
      </w:r>
      <w:ins w:id="333" w:author="jorn de bruin" w:date="2017-07-03T13:40:00Z">
        <w:r w:rsidR="0073408D" w:rsidRPr="00F32971">
          <w:rPr>
            <w:lang w:val="nl-NL"/>
            <w:rPrChange w:id="334" w:author="jorn de bruin" w:date="2017-07-03T14:06:00Z">
              <w:rPr>
                <w:color w:val="0432FF"/>
                <w:lang w:val="nl-NL"/>
              </w:rPr>
            </w:rPrChange>
          </w:rPr>
          <w:t>topics</w:t>
        </w:r>
      </w:ins>
      <w:del w:id="335" w:author="jorn de bruin" w:date="2017-07-03T13:40:00Z">
        <w:r w:rsidRPr="00F32971" w:rsidDel="0073408D">
          <w:rPr>
            <w:lang w:val="nl-NL"/>
            <w:rPrChange w:id="336" w:author="jorn de bruin" w:date="2017-07-03T14:06:00Z">
              <w:rPr>
                <w:color w:val="0432FF"/>
                <w:lang w:val="nl-NL"/>
              </w:rPr>
            </w:rPrChange>
          </w:rPr>
          <w:delText>evenementen</w:delText>
        </w:r>
      </w:del>
      <w:r w:rsidRPr="00F32971">
        <w:rPr>
          <w:lang w:val="nl-NL"/>
          <w:rPrChange w:id="337" w:author="jorn de bruin" w:date="2017-07-03T14:06:00Z">
            <w:rPr>
              <w:color w:val="0432FF"/>
              <w:lang w:val="nl-NL"/>
            </w:rPr>
          </w:rPrChange>
        </w:rPr>
        <w:t xml:space="preserve"> kunnen </w:t>
      </w:r>
      <w:r w:rsidRPr="00F32971">
        <w:rPr>
          <w:b/>
          <w:lang w:val="nl-NL"/>
          <w:rPrChange w:id="338" w:author="jorn de bruin" w:date="2017-07-03T14:06:00Z">
            <w:rPr>
              <w:b/>
              <w:color w:val="0432FF"/>
              <w:lang w:val="nl-NL"/>
            </w:rPr>
          </w:rPrChange>
        </w:rPr>
        <w:t>aanmaken</w:t>
      </w:r>
      <w:r w:rsidRPr="00F32971">
        <w:rPr>
          <w:lang w:val="nl-NL"/>
          <w:rPrChange w:id="339" w:author="jorn de bruin" w:date="2017-07-03T14:06:00Z">
            <w:rPr>
              <w:color w:val="0432FF"/>
              <w:lang w:val="nl-NL"/>
            </w:rPr>
          </w:rPrChange>
        </w:rPr>
        <w:t>.</w:t>
      </w:r>
    </w:p>
    <w:p w14:paraId="4F4A4068" w14:textId="1B280DDE" w:rsidR="0073408D" w:rsidRPr="00F32971" w:rsidRDefault="0073408D" w:rsidP="005901BA">
      <w:pPr>
        <w:pStyle w:val="Plattetekst"/>
        <w:rPr>
          <w:ins w:id="340" w:author="jorn de bruin" w:date="2017-07-03T14:04:00Z"/>
          <w:lang w:val="nl-NL"/>
          <w:rPrChange w:id="341" w:author="jorn de bruin" w:date="2017-07-03T14:06:00Z">
            <w:rPr>
              <w:ins w:id="342" w:author="jorn de bruin" w:date="2017-07-03T14:04:00Z"/>
              <w:color w:val="0432FF"/>
              <w:lang w:val="nl-NL"/>
            </w:rPr>
          </w:rPrChange>
        </w:rPr>
      </w:pPr>
      <w:ins w:id="343" w:author="jorn de bruin" w:date="2017-07-03T13:40:00Z">
        <w:r w:rsidRPr="00F32971">
          <w:rPr>
            <w:lang w:val="nl-NL"/>
            <w:rPrChange w:id="344" w:author="jorn de bruin" w:date="2017-07-03T14:06:00Z">
              <w:rPr>
                <w:color w:val="0432FF"/>
                <w:lang w:val="nl-NL"/>
              </w:rPr>
            </w:rPrChange>
          </w:rPr>
          <w:t xml:space="preserve">Bezoekers moeten kunnen </w:t>
        </w:r>
        <w:r w:rsidRPr="00F32971">
          <w:rPr>
            <w:b/>
            <w:lang w:val="nl-NL"/>
            <w:rPrChange w:id="345" w:author="jorn de bruin" w:date="2017-07-03T14:06:00Z">
              <w:rPr>
                <w:color w:val="0432FF"/>
                <w:lang w:val="nl-NL"/>
              </w:rPr>
            </w:rPrChange>
          </w:rPr>
          <w:t>reageren</w:t>
        </w:r>
        <w:r w:rsidRPr="00F32971">
          <w:rPr>
            <w:lang w:val="nl-NL"/>
            <w:rPrChange w:id="346" w:author="jorn de bruin" w:date="2017-07-03T14:06:00Z">
              <w:rPr>
                <w:color w:val="0432FF"/>
                <w:lang w:val="nl-NL"/>
              </w:rPr>
            </w:rPrChange>
          </w:rPr>
          <w:t>.</w:t>
        </w:r>
      </w:ins>
    </w:p>
    <w:p w14:paraId="6AA8B492" w14:textId="1C1EEF70" w:rsidR="00F32971" w:rsidRPr="00F32971" w:rsidRDefault="00F32971" w:rsidP="005901BA">
      <w:pPr>
        <w:pStyle w:val="Plattetekst"/>
        <w:rPr>
          <w:ins w:id="347" w:author="jorn de bruin" w:date="2017-07-03T13:41:00Z"/>
          <w:lang w:val="nl-NL"/>
          <w:rPrChange w:id="348" w:author="jorn de bruin" w:date="2017-07-03T14:06:00Z">
            <w:rPr>
              <w:ins w:id="349" w:author="jorn de bruin" w:date="2017-07-03T13:41:00Z"/>
              <w:color w:val="0432FF"/>
              <w:lang w:val="nl-NL"/>
            </w:rPr>
          </w:rPrChange>
        </w:rPr>
      </w:pPr>
      <w:ins w:id="350" w:author="jorn de bruin" w:date="2017-07-03T14:04:00Z">
        <w:r w:rsidRPr="00F32971">
          <w:rPr>
            <w:lang w:val="nl-NL"/>
            <w:rPrChange w:id="351" w:author="jorn de bruin" w:date="2017-07-03T14:06:00Z">
              <w:rPr>
                <w:color w:val="0432FF"/>
                <w:lang w:val="nl-NL"/>
              </w:rPr>
            </w:rPrChange>
          </w:rPr>
          <w:t>Admin</w:t>
        </w:r>
      </w:ins>
      <w:ins w:id="352" w:author="jorn de bruin" w:date="2017-07-03T14:05:00Z">
        <w:r w:rsidRPr="00F32971">
          <w:rPr>
            <w:lang w:val="nl-NL"/>
            <w:rPrChange w:id="353" w:author="jorn de bruin" w:date="2017-07-03T14:06:00Z">
              <w:rPr>
                <w:color w:val="0432FF"/>
                <w:lang w:val="nl-NL"/>
              </w:rPr>
            </w:rPrChange>
          </w:rPr>
          <w:t xml:space="preserve">’s moeten een nieuw topic kunnen </w:t>
        </w:r>
        <w:r w:rsidRPr="00F32971">
          <w:rPr>
            <w:b/>
            <w:lang w:val="nl-NL"/>
            <w:rPrChange w:id="354" w:author="jorn de bruin" w:date="2017-07-03T14:06:00Z">
              <w:rPr>
                <w:color w:val="0432FF"/>
                <w:lang w:val="nl-NL"/>
              </w:rPr>
            </w:rPrChange>
          </w:rPr>
          <w:t>aanmaken.</w:t>
        </w:r>
      </w:ins>
    </w:p>
    <w:p w14:paraId="2A4ADBD4" w14:textId="74FDC284" w:rsidR="0073408D" w:rsidRPr="00F32971" w:rsidDel="0073408D" w:rsidRDefault="00F32971" w:rsidP="005901BA">
      <w:pPr>
        <w:pStyle w:val="Plattetekst"/>
        <w:rPr>
          <w:del w:id="355" w:author="jorn de bruin" w:date="2017-07-03T13:41:00Z"/>
          <w:lang w:val="nl-NL"/>
          <w:rPrChange w:id="356" w:author="jorn de bruin" w:date="2017-07-03T14:06:00Z">
            <w:rPr>
              <w:del w:id="357" w:author="jorn de bruin" w:date="2017-07-03T13:41:00Z"/>
              <w:color w:val="0432FF"/>
              <w:lang w:val="nl-NL"/>
            </w:rPr>
          </w:rPrChange>
        </w:rPr>
      </w:pPr>
      <w:ins w:id="358" w:author="jorn de bruin" w:date="2017-07-03T14:06:00Z">
        <w:r>
          <w:rPr>
            <w:lang w:val="nl-NL"/>
          </w:rPr>
          <w:t xml:space="preserve">Het forum moet ingelogde bezoekers </w:t>
        </w:r>
        <w:r w:rsidRPr="00F32971">
          <w:rPr>
            <w:b/>
            <w:lang w:val="nl-NL"/>
            <w:rPrChange w:id="359" w:author="jorn de bruin" w:date="2017-07-03T14:07:00Z">
              <w:rPr>
                <w:lang w:val="nl-NL"/>
              </w:rPr>
            </w:rPrChange>
          </w:rPr>
          <w:t>onthouden.</w:t>
        </w:r>
      </w:ins>
    </w:p>
    <w:p w14:paraId="587D7CF8" w14:textId="5E4F4213" w:rsidR="00ED7EB9" w:rsidDel="0083733A" w:rsidRDefault="00ED7EB9" w:rsidP="005901BA">
      <w:pPr>
        <w:pStyle w:val="Plattetekst"/>
        <w:rPr>
          <w:del w:id="360" w:author="jorn de bruin" w:date="2017-07-03T13:51:00Z"/>
          <w:lang w:val="nl-NL"/>
        </w:rPr>
      </w:pPr>
      <w:del w:id="361" w:author="jorn de bruin" w:date="2017-07-03T13:41:00Z">
        <w:r w:rsidRPr="00CF4DCA" w:rsidDel="0073408D">
          <w:rPr>
            <w:b/>
            <w:color w:val="0432FF"/>
            <w:lang w:val="nl-NL"/>
          </w:rPr>
          <w:delText>....</w:delText>
        </w:r>
      </w:del>
    </w:p>
    <w:p w14:paraId="21A6C2FF" w14:textId="37E4113F" w:rsidR="0083733A" w:rsidRDefault="0083733A" w:rsidP="005901BA">
      <w:pPr>
        <w:pStyle w:val="Plattetekst"/>
        <w:rPr>
          <w:ins w:id="362" w:author="jorn de bruin" w:date="2017-07-03T13:51:00Z"/>
          <w:lang w:val="nl-NL"/>
        </w:rPr>
      </w:pPr>
    </w:p>
    <w:p w14:paraId="4376722E" w14:textId="5BA727C6" w:rsidR="0083733A" w:rsidRDefault="0083733A" w:rsidP="005901BA">
      <w:pPr>
        <w:pStyle w:val="Plattetekst"/>
        <w:rPr>
          <w:ins w:id="363" w:author="jorn de bruin" w:date="2017-07-03T13:51:00Z"/>
          <w:lang w:val="nl-NL"/>
        </w:rPr>
      </w:pPr>
    </w:p>
    <w:p w14:paraId="36ADAE12" w14:textId="77777777" w:rsidR="0083733A" w:rsidRPr="00CF4DCA" w:rsidRDefault="0083733A" w:rsidP="005901BA">
      <w:pPr>
        <w:pStyle w:val="Plattetekst"/>
        <w:rPr>
          <w:ins w:id="364" w:author="jorn de bruin" w:date="2017-07-03T13:51:00Z"/>
          <w:color w:val="0432FF"/>
          <w:lang w:val="nl-NL"/>
        </w:rPr>
      </w:pPr>
    </w:p>
    <w:p w14:paraId="61302476" w14:textId="77777777" w:rsidR="00ED7EB9" w:rsidRPr="00CF4DCA" w:rsidDel="0083733A" w:rsidRDefault="00ED7EB9" w:rsidP="005901BA">
      <w:pPr>
        <w:pStyle w:val="Plattetekst"/>
        <w:rPr>
          <w:del w:id="365" w:author="jorn de bruin" w:date="2017-07-03T13:51:00Z"/>
          <w:lang w:val="nl-NL"/>
        </w:rPr>
      </w:pPr>
    </w:p>
    <w:p w14:paraId="5FED51AF" w14:textId="77777777" w:rsidR="00E57B59" w:rsidRPr="00CF4DCA" w:rsidDel="0083733A" w:rsidRDefault="00E57B59" w:rsidP="005901BA">
      <w:pPr>
        <w:pStyle w:val="Plattetekst"/>
        <w:rPr>
          <w:del w:id="366" w:author="jorn de bruin" w:date="2017-07-03T13:51:00Z"/>
          <w:lang w:val="nl-NL"/>
        </w:rPr>
      </w:pPr>
    </w:p>
    <w:p w14:paraId="69AFC4C0" w14:textId="10FC2F09" w:rsidR="0073408D" w:rsidRDefault="0073408D" w:rsidP="005901BA">
      <w:pPr>
        <w:pStyle w:val="Plattetekst"/>
        <w:rPr>
          <w:ins w:id="367" w:author="jorn de bruin" w:date="2017-07-03T13:46:00Z"/>
          <w:lang w:val="nl-NL"/>
        </w:rPr>
      </w:pPr>
    </w:p>
    <w:p w14:paraId="0FA48D14" w14:textId="0F78D513" w:rsidR="0073408D" w:rsidRDefault="0073408D" w:rsidP="005901BA">
      <w:pPr>
        <w:pStyle w:val="Plattetekst"/>
        <w:rPr>
          <w:ins w:id="368" w:author="jorn de bruin" w:date="2017-07-03T13:46:00Z"/>
          <w:lang w:val="nl-NL"/>
        </w:rPr>
      </w:pPr>
    </w:p>
    <w:p w14:paraId="29930056" w14:textId="3D7DBB5C" w:rsidR="0073408D" w:rsidRDefault="0073408D" w:rsidP="005901BA">
      <w:pPr>
        <w:pStyle w:val="Plattetekst"/>
        <w:rPr>
          <w:ins w:id="369" w:author="jorn de bruin" w:date="2017-07-03T13:46:00Z"/>
          <w:lang w:val="nl-NL"/>
        </w:rPr>
      </w:pPr>
    </w:p>
    <w:p w14:paraId="1B897F3B" w14:textId="00D01C6E" w:rsidR="0073408D" w:rsidRDefault="0073408D" w:rsidP="005901BA">
      <w:pPr>
        <w:pStyle w:val="Plattetekst"/>
        <w:rPr>
          <w:ins w:id="370" w:author="jorn de bruin" w:date="2017-07-03T13:46:00Z"/>
          <w:lang w:val="nl-NL"/>
        </w:rPr>
      </w:pPr>
    </w:p>
    <w:p w14:paraId="4ADF63C1" w14:textId="081D5424" w:rsidR="0073408D" w:rsidRDefault="0073408D" w:rsidP="005901BA">
      <w:pPr>
        <w:pStyle w:val="Plattetekst"/>
        <w:rPr>
          <w:ins w:id="371" w:author="jorn de bruin" w:date="2017-07-03T14:06:00Z"/>
          <w:lang w:val="nl-NL"/>
        </w:rPr>
      </w:pPr>
    </w:p>
    <w:p w14:paraId="68318EEA" w14:textId="5E010EF9" w:rsidR="00F32971" w:rsidRDefault="00F32971" w:rsidP="005901BA">
      <w:pPr>
        <w:pStyle w:val="Plattetekst"/>
        <w:rPr>
          <w:ins w:id="372" w:author="jorn de bruin" w:date="2017-07-03T14:06:00Z"/>
          <w:lang w:val="nl-NL"/>
        </w:rPr>
      </w:pPr>
    </w:p>
    <w:p w14:paraId="69A83BF3" w14:textId="0449F985" w:rsidR="00F32971" w:rsidRDefault="00F32971" w:rsidP="005901BA">
      <w:pPr>
        <w:pStyle w:val="Plattetekst"/>
        <w:rPr>
          <w:ins w:id="373" w:author="jorn de bruin" w:date="2017-07-03T14:06:00Z"/>
          <w:lang w:val="nl-NL"/>
        </w:rPr>
      </w:pPr>
    </w:p>
    <w:p w14:paraId="24F6093B" w14:textId="4273C50B" w:rsidR="00F32971" w:rsidRDefault="00F32971" w:rsidP="005901BA">
      <w:pPr>
        <w:pStyle w:val="Plattetekst"/>
        <w:rPr>
          <w:ins w:id="374" w:author="jorn de bruin" w:date="2017-07-03T14:06:00Z"/>
          <w:lang w:val="nl-NL"/>
        </w:rPr>
      </w:pPr>
    </w:p>
    <w:p w14:paraId="6E5B0AD7" w14:textId="6436622D" w:rsidR="00F32971" w:rsidRDefault="00F32971" w:rsidP="005901BA">
      <w:pPr>
        <w:pStyle w:val="Plattetekst"/>
        <w:rPr>
          <w:ins w:id="375" w:author="jorn de bruin" w:date="2017-07-03T14:06:00Z"/>
          <w:lang w:val="nl-NL"/>
        </w:rPr>
      </w:pPr>
    </w:p>
    <w:p w14:paraId="15613736" w14:textId="0CCAC877" w:rsidR="00F32971" w:rsidRDefault="00F32971" w:rsidP="005901BA">
      <w:pPr>
        <w:pStyle w:val="Plattetekst"/>
        <w:rPr>
          <w:ins w:id="376" w:author="jorn de bruin" w:date="2017-07-03T14:06:00Z"/>
          <w:lang w:val="nl-NL"/>
        </w:rPr>
      </w:pPr>
    </w:p>
    <w:p w14:paraId="5A7922B1" w14:textId="1DA0F440" w:rsidR="00F32971" w:rsidRDefault="00F32971" w:rsidP="005901BA">
      <w:pPr>
        <w:pStyle w:val="Plattetekst"/>
        <w:rPr>
          <w:ins w:id="377" w:author="jorn de bruin" w:date="2017-07-03T14:06:00Z"/>
          <w:lang w:val="nl-NL"/>
        </w:rPr>
      </w:pPr>
    </w:p>
    <w:p w14:paraId="42C7043B" w14:textId="25EA3655" w:rsidR="00F32971" w:rsidRDefault="00F32971" w:rsidP="005901BA">
      <w:pPr>
        <w:pStyle w:val="Plattetekst"/>
        <w:rPr>
          <w:ins w:id="378" w:author="jorn de bruin" w:date="2017-07-03T14:06:00Z"/>
          <w:lang w:val="nl-NL"/>
        </w:rPr>
      </w:pPr>
    </w:p>
    <w:p w14:paraId="25332E6D" w14:textId="77777777" w:rsidR="00F32971" w:rsidRDefault="00F32971" w:rsidP="005901BA">
      <w:pPr>
        <w:pStyle w:val="Plattetekst"/>
        <w:rPr>
          <w:ins w:id="379" w:author="jorn de bruin" w:date="2017-07-03T13:46:00Z"/>
          <w:lang w:val="nl-NL"/>
        </w:rPr>
      </w:pPr>
    </w:p>
    <w:p w14:paraId="39255FF7" w14:textId="3F8B6751" w:rsidR="0073408D" w:rsidRDefault="0073408D" w:rsidP="005901BA">
      <w:pPr>
        <w:pStyle w:val="Plattetekst"/>
        <w:rPr>
          <w:ins w:id="380" w:author="jorn de bruin" w:date="2017-07-03T13:46:00Z"/>
          <w:lang w:val="nl-NL"/>
        </w:rPr>
      </w:pPr>
    </w:p>
    <w:p w14:paraId="62076D95" w14:textId="1EA9AD39" w:rsidR="0073408D" w:rsidRDefault="0073408D" w:rsidP="005901BA">
      <w:pPr>
        <w:pStyle w:val="Plattetekst"/>
        <w:rPr>
          <w:ins w:id="381" w:author="jorn de bruin" w:date="2017-07-03T13:46:00Z"/>
          <w:lang w:val="nl-NL"/>
        </w:rPr>
      </w:pPr>
    </w:p>
    <w:p w14:paraId="6E6737D9" w14:textId="6509A2F9" w:rsidR="0073408D" w:rsidRDefault="0073408D" w:rsidP="005901BA">
      <w:pPr>
        <w:pStyle w:val="Plattetekst"/>
        <w:rPr>
          <w:ins w:id="382" w:author="jorn de bruin" w:date="2017-07-03T13:46:00Z"/>
          <w:lang w:val="nl-NL"/>
        </w:rPr>
      </w:pPr>
    </w:p>
    <w:p w14:paraId="3DBE275D" w14:textId="22A9D3A8" w:rsidR="0073408D" w:rsidRDefault="0073408D" w:rsidP="005901BA">
      <w:pPr>
        <w:pStyle w:val="Plattetekst"/>
        <w:rPr>
          <w:ins w:id="383" w:author="jorn de bruin" w:date="2017-07-03T13:46:00Z"/>
          <w:lang w:val="nl-NL"/>
        </w:rPr>
      </w:pPr>
    </w:p>
    <w:p w14:paraId="68298D80" w14:textId="7B32C8DB" w:rsidR="0073408D" w:rsidRDefault="0073408D" w:rsidP="005901BA">
      <w:pPr>
        <w:pStyle w:val="Plattetekst"/>
        <w:rPr>
          <w:ins w:id="384" w:author="jorn de bruin" w:date="2017-07-03T13:46:00Z"/>
          <w:lang w:val="nl-NL"/>
        </w:rPr>
      </w:pPr>
    </w:p>
    <w:p w14:paraId="665086A6" w14:textId="77777777" w:rsidR="0073408D" w:rsidRDefault="0073408D" w:rsidP="005901BA">
      <w:pPr>
        <w:pStyle w:val="Plattetekst"/>
        <w:rPr>
          <w:ins w:id="385" w:author="jorn de bruin" w:date="2017-07-03T13:42:00Z"/>
          <w:lang w:val="nl-NL"/>
        </w:rPr>
      </w:pPr>
    </w:p>
    <w:p w14:paraId="0099B617" w14:textId="77777777" w:rsidR="0073408D" w:rsidRPr="00CF4DCA" w:rsidRDefault="0073408D" w:rsidP="005901BA">
      <w:pPr>
        <w:pStyle w:val="Plattetekst"/>
        <w:rPr>
          <w:lang w:val="nl-NL"/>
        </w:rPr>
      </w:pPr>
    </w:p>
    <w:p w14:paraId="7F1ADFCE" w14:textId="53A444B9" w:rsidR="00E57B59" w:rsidRPr="00CF4DCA" w:rsidRDefault="00E57B59" w:rsidP="00E57B59">
      <w:pPr>
        <w:pStyle w:val="Kop1"/>
        <w:rPr>
          <w:lang w:val="nl-NL"/>
        </w:rPr>
      </w:pPr>
      <w:bookmarkStart w:id="386" w:name="_Toc486861880"/>
      <w:r w:rsidRPr="00CF4DCA">
        <w:rPr>
          <w:lang w:val="nl-NL"/>
        </w:rPr>
        <w:lastRenderedPageBreak/>
        <w:t>Navigatie</w:t>
      </w:r>
      <w:bookmarkEnd w:id="386"/>
    </w:p>
    <w:p w14:paraId="489D186C" w14:textId="77777777" w:rsidR="00E57B59" w:rsidRPr="00CF4DCA" w:rsidRDefault="00E57B59" w:rsidP="00E57B59">
      <w:pPr>
        <w:pStyle w:val="Plattetekst"/>
        <w:rPr>
          <w:lang w:val="nl-NL"/>
        </w:rPr>
      </w:pPr>
    </w:p>
    <w:p w14:paraId="5169777B" w14:textId="5E4155D7" w:rsidR="005D0D78" w:rsidRPr="00CF4DCA" w:rsidDel="00F32971" w:rsidRDefault="005D0D78" w:rsidP="00E57B59">
      <w:pPr>
        <w:rPr>
          <w:del w:id="387" w:author="jorn de bruin" w:date="2017-07-03T14:07:00Z"/>
          <w:rFonts w:ascii="Cambria" w:hAnsi="Cambria"/>
          <w:i/>
          <w:color w:val="FF0000"/>
          <w:lang w:val="nl-NL"/>
        </w:rPr>
      </w:pPr>
      <w:del w:id="388" w:author="jorn de bruin" w:date="2017-07-03T14:07:00Z">
        <w:r w:rsidRPr="00CF4DCA" w:rsidDel="00F32971">
          <w:rPr>
            <w:rFonts w:ascii="Cambria" w:hAnsi="Cambria"/>
            <w:i/>
            <w:color w:val="FF0000"/>
            <w:lang w:val="nl-NL"/>
          </w:rPr>
          <w:delText>Dit onderdeel vervalt als er een apart GO is waar dit in staat. Bij het examen is er geen los GO en dan moet die onderdeel er dus wel in!</w:delText>
        </w:r>
      </w:del>
    </w:p>
    <w:p w14:paraId="56198099" w14:textId="0B870CB9" w:rsidR="005D0D78" w:rsidRPr="00CF4DCA" w:rsidDel="00F32971" w:rsidRDefault="005D0D78" w:rsidP="00E57B59">
      <w:pPr>
        <w:rPr>
          <w:del w:id="389" w:author="jorn de bruin" w:date="2017-07-03T14:07:00Z"/>
          <w:rFonts w:ascii="Cambria" w:hAnsi="Cambria"/>
          <w:i/>
          <w:color w:val="00B050"/>
          <w:lang w:val="nl-NL"/>
        </w:rPr>
      </w:pPr>
    </w:p>
    <w:p w14:paraId="4508EDBA" w14:textId="019ED015" w:rsidR="00E57B59" w:rsidRPr="00CF4DCA" w:rsidDel="00F32971" w:rsidRDefault="00E57B59" w:rsidP="00E57B59">
      <w:pPr>
        <w:rPr>
          <w:del w:id="390" w:author="jorn de bruin" w:date="2017-07-03T14:07:00Z"/>
          <w:rFonts w:ascii="Cambria" w:hAnsi="Cambria"/>
          <w:i/>
          <w:color w:val="00B050"/>
          <w:lang w:val="nl-NL"/>
        </w:rPr>
      </w:pPr>
      <w:del w:id="391" w:author="jorn de bruin" w:date="2017-07-03T14:07:00Z">
        <w:r w:rsidRPr="00CF4DCA" w:rsidDel="00F32971">
          <w:rPr>
            <w:rFonts w:ascii="Cambria" w:hAnsi="Cambria"/>
            <w:i/>
            <w:color w:val="00B050"/>
            <w:lang w:val="nl-NL"/>
          </w:rPr>
          <w:delText>Om te laten zien hoe de pagina's van een website onderling samenhangen (hoe kom je van de ene pagina naar de andere) gebruiken we een sitemap.</w:delText>
        </w:r>
      </w:del>
    </w:p>
    <w:p w14:paraId="0294D735" w14:textId="44A16B34" w:rsidR="00E57B59" w:rsidRPr="00CF4DCA" w:rsidDel="00F32971" w:rsidRDefault="00E57B59" w:rsidP="00E57B59">
      <w:pPr>
        <w:rPr>
          <w:del w:id="392" w:author="jorn de bruin" w:date="2017-07-03T14:07:00Z"/>
          <w:rFonts w:ascii="Cambria" w:hAnsi="Cambria"/>
          <w:i/>
          <w:color w:val="00B050"/>
          <w:lang w:val="nl-NL"/>
        </w:rPr>
      </w:pPr>
    </w:p>
    <w:p w14:paraId="2310CF8B" w14:textId="0AC2F32C" w:rsidR="00E57B59" w:rsidRPr="00CF4DCA" w:rsidDel="00F32971" w:rsidRDefault="00E57B59" w:rsidP="00E57B59">
      <w:pPr>
        <w:rPr>
          <w:del w:id="393" w:author="jorn de bruin" w:date="2017-07-03T14:07:00Z"/>
          <w:rFonts w:ascii="Cambria" w:hAnsi="Cambria"/>
          <w:i/>
          <w:color w:val="00B050"/>
          <w:lang w:val="nl-NL"/>
        </w:rPr>
      </w:pPr>
      <w:del w:id="394" w:author="jorn de bruin" w:date="2017-07-03T14:07:00Z">
        <w:r w:rsidRPr="00CF4DCA" w:rsidDel="00F32971">
          <w:rPr>
            <w:rFonts w:ascii="Cambria" w:hAnsi="Cambria"/>
            <w:i/>
            <w:color w:val="00B050"/>
            <w:lang w:val="nl-NL"/>
          </w:rPr>
          <w:delText>Dit is een overzicht van alle te ontwikkelen pagina’s binnen de website of applicatie. Het zorgt er voor dat men een goed beeld krijgt van de omvang van het project. Vergeet hier vooral ook niet zaken als bijvoorbeeld een bedankpagina na een formulier.</w:delText>
        </w:r>
      </w:del>
    </w:p>
    <w:p w14:paraId="56F6BF52" w14:textId="73F79215" w:rsidR="00E57B59" w:rsidRPr="00CF4DCA" w:rsidDel="00F32971" w:rsidRDefault="00E57B59" w:rsidP="00E57B59">
      <w:pPr>
        <w:rPr>
          <w:del w:id="395" w:author="jorn de bruin" w:date="2017-07-03T14:07:00Z"/>
          <w:rFonts w:ascii="Cambria" w:hAnsi="Cambria"/>
          <w:i/>
          <w:color w:val="00B050"/>
          <w:lang w:val="nl-NL"/>
        </w:rPr>
      </w:pPr>
    </w:p>
    <w:p w14:paraId="531683A1" w14:textId="333696D6" w:rsidR="00E57B59" w:rsidRPr="00CF4DCA" w:rsidDel="00F32971" w:rsidRDefault="00E57B59" w:rsidP="00E57B59">
      <w:pPr>
        <w:rPr>
          <w:del w:id="396" w:author="jorn de bruin" w:date="2017-07-03T14:07:00Z"/>
          <w:rFonts w:ascii="Cambria" w:hAnsi="Cambria"/>
          <w:i/>
          <w:color w:val="00B050"/>
          <w:lang w:val="nl-NL"/>
        </w:rPr>
      </w:pPr>
      <w:del w:id="397" w:author="jorn de bruin" w:date="2017-07-03T14:07:00Z">
        <w:r w:rsidRPr="00CF4DCA" w:rsidDel="00F32971">
          <w:rPr>
            <w:rFonts w:ascii="Cambria" w:hAnsi="Cambria"/>
            <w:i/>
            <w:color w:val="00B050"/>
            <w:lang w:val="nl-NL"/>
          </w:rPr>
          <w:delText>De organisatie van de informatiestructuur is vaak hiërarchisch, dat wil zeggen van grof naar fijn. Daarom kan een menu in de vorm van een boomstructuur worden weergegeven. Maak deze structuur niet te breed en vooral niet te diep.</w:delText>
        </w:r>
      </w:del>
    </w:p>
    <w:p w14:paraId="21C4A556" w14:textId="77777777" w:rsidR="00E57B59" w:rsidRPr="00CF4DCA" w:rsidRDefault="00E57B59" w:rsidP="00E57B59">
      <w:pPr>
        <w:rPr>
          <w:rFonts w:ascii="Cambria" w:hAnsi="Cambria"/>
          <w:i/>
          <w:lang w:val="nl-NL"/>
        </w:rPr>
      </w:pPr>
    </w:p>
    <w:p w14:paraId="100792A9" w14:textId="77777777" w:rsidR="00E57B59" w:rsidRPr="00F32971" w:rsidRDefault="00E57B59" w:rsidP="00E57B59">
      <w:pPr>
        <w:rPr>
          <w:rFonts w:ascii="Cambria" w:hAnsi="Cambria"/>
          <w:lang w:val="nl-NL"/>
          <w:rPrChange w:id="398" w:author="jorn de bruin" w:date="2017-07-03T14:07:00Z">
            <w:rPr>
              <w:rFonts w:ascii="Cambria" w:hAnsi="Cambria"/>
              <w:color w:val="0432FF"/>
              <w:lang w:val="nl-NL"/>
            </w:rPr>
          </w:rPrChange>
        </w:rPr>
      </w:pPr>
      <w:r w:rsidRPr="00F32971">
        <w:rPr>
          <w:rFonts w:ascii="Cambria" w:hAnsi="Cambria"/>
          <w:lang w:val="nl-NL"/>
          <w:rPrChange w:id="399" w:author="jorn de bruin" w:date="2017-07-03T14:07:00Z">
            <w:rPr>
              <w:rFonts w:ascii="Cambria" w:hAnsi="Cambria"/>
              <w:color w:val="0432FF"/>
              <w:lang w:val="nl-NL"/>
            </w:rPr>
          </w:rPrChange>
        </w:rPr>
        <w:t>Hieronder volgt de sitemap, een overzicht van de verschillende pagina’s en hun samenhang. Ofwel, hoe ze met links verbonden zijn en hoe de bezoeker zich door de site kan bewegen.</w:t>
      </w:r>
    </w:p>
    <w:p w14:paraId="0D921CA3" w14:textId="1931365E" w:rsidR="00E57B59" w:rsidRPr="00CF4DCA" w:rsidRDefault="00E57B59" w:rsidP="00E57B59">
      <w:pPr>
        <w:rPr>
          <w:rFonts w:ascii="Cambria" w:hAnsi="Cambria"/>
          <w:lang w:val="nl-NL"/>
        </w:rPr>
      </w:pPr>
      <w:del w:id="400" w:author="jorn de bruin" w:date="2017-07-03T15:18:00Z">
        <w:r w:rsidRPr="00CF4DCA" w:rsidDel="00A8159D">
          <w:rPr>
            <w:rFonts w:ascii="Verdana" w:hAnsi="Verdana"/>
            <w:noProof/>
            <w:lang w:val="nl-NL"/>
          </w:rPr>
          <w:drawing>
            <wp:inline distT="0" distB="0" distL="0" distR="0" wp14:anchorId="2F425FC4" wp14:editId="0FFF60F5">
              <wp:extent cx="5241260" cy="2329200"/>
              <wp:effectExtent l="0" t="0" r="0" b="7620"/>
              <wp:docPr id="5" name="Picture 5" descr="http://home.btconnect.com/acornmarketing/images/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btconnect.com/acornmarketing/images/sitemap.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9893" b="23922"/>
                      <a:stretch/>
                    </pic:blipFill>
                    <pic:spPr bwMode="auto">
                      <a:xfrm>
                        <a:off x="0" y="0"/>
                        <a:ext cx="5270500" cy="23421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615861" w14:textId="77777777" w:rsidR="00E57B59" w:rsidRPr="00CF4DCA" w:rsidRDefault="00E57B59" w:rsidP="00E57B59">
      <w:pPr>
        <w:rPr>
          <w:rFonts w:ascii="Cambria" w:hAnsi="Cambria"/>
          <w:i/>
          <w:lang w:val="nl-NL"/>
        </w:rPr>
      </w:pPr>
    </w:p>
    <w:p w14:paraId="4DCD100D" w14:textId="574E5024" w:rsidR="00AE7013" w:rsidRDefault="00AE7013" w:rsidP="00E57B59">
      <w:pPr>
        <w:rPr>
          <w:ins w:id="401" w:author="jorn de bruin" w:date="2017-07-03T14:52:00Z"/>
          <w:rFonts w:ascii="Cambria" w:hAnsi="Cambria"/>
          <w:i/>
          <w:color w:val="00B050"/>
          <w:lang w:val="nl-NL"/>
        </w:rPr>
      </w:pPr>
    </w:p>
    <w:p w14:paraId="66885FCC" w14:textId="79A86F91" w:rsidR="00E57B59" w:rsidRPr="00CF4DCA" w:rsidDel="0083733A" w:rsidRDefault="00E57B59" w:rsidP="00E57B59">
      <w:pPr>
        <w:rPr>
          <w:del w:id="402" w:author="jorn de bruin" w:date="2017-07-03T13:51:00Z"/>
          <w:rFonts w:ascii="Cambria" w:hAnsi="Cambria"/>
          <w:i/>
          <w:color w:val="00B050"/>
          <w:lang w:val="nl-NL"/>
        </w:rPr>
      </w:pPr>
      <w:del w:id="403" w:author="jorn de bruin" w:date="2017-07-03T14:52:00Z">
        <w:r w:rsidRPr="00CF4DCA" w:rsidDel="00AE7013">
          <w:rPr>
            <w:rFonts w:ascii="Cambria" w:hAnsi="Cambria"/>
            <w:i/>
            <w:color w:val="00B050"/>
            <w:lang w:val="nl-NL"/>
          </w:rPr>
          <w:delText>Soms wordt een sitemap ook zelf in de website opgenomen als (deel van een) pagina. Dat ziet er dan bijvoorbeeld zo uit:</w:delText>
        </w:r>
      </w:del>
    </w:p>
    <w:p w14:paraId="18CFF7CB" w14:textId="6849F4EA" w:rsidR="00E57B59" w:rsidRPr="00CF4DCA" w:rsidDel="003D7264" w:rsidRDefault="00E57B59" w:rsidP="00E57B59">
      <w:pPr>
        <w:rPr>
          <w:del w:id="404" w:author="jorn de bruin" w:date="2017-07-03T16:20:00Z"/>
          <w:rFonts w:ascii="Cambria" w:hAnsi="Cambria"/>
          <w:i/>
          <w:lang w:val="nl-NL"/>
        </w:rPr>
      </w:pPr>
    </w:p>
    <w:p w14:paraId="71586EC7" w14:textId="7845AF10" w:rsidR="00F32971" w:rsidRDefault="00E57B59" w:rsidP="00E57B59">
      <w:pPr>
        <w:rPr>
          <w:ins w:id="405" w:author="jorn de bruin" w:date="2017-07-03T14:04:00Z"/>
          <w:lang w:val="nl-NL"/>
        </w:rPr>
      </w:pPr>
      <w:del w:id="406" w:author="jorn de bruin" w:date="2017-07-03T14:04:00Z">
        <w:r w:rsidRPr="00CF4DCA" w:rsidDel="00F32971">
          <w:rPr>
            <w:rFonts w:ascii="Times New Roman" w:eastAsia="Times New Roman" w:hAnsi="Times New Roman" w:cs="Times New Roman"/>
            <w:noProof/>
            <w:szCs w:val="24"/>
            <w:lang w:val="nl-NL"/>
          </w:rPr>
          <w:drawing>
            <wp:inline distT="0" distB="0" distL="0" distR="0" wp14:anchorId="39404D7F" wp14:editId="53383CA0">
              <wp:extent cx="5755640" cy="4280535"/>
              <wp:effectExtent l="0" t="0" r="101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map_example Jimdo.png"/>
                      <pic:cNvPicPr/>
                    </pic:nvPicPr>
                    <pic:blipFill>
                      <a:blip r:embed="rId9">
                        <a:extLst>
                          <a:ext uri="{28A0092B-C50C-407E-A947-70E740481C1C}">
                            <a14:useLocalDpi xmlns:a14="http://schemas.microsoft.com/office/drawing/2010/main" val="0"/>
                          </a:ext>
                        </a:extLst>
                      </a:blip>
                      <a:stretch>
                        <a:fillRect/>
                      </a:stretch>
                    </pic:blipFill>
                    <pic:spPr>
                      <a:xfrm>
                        <a:off x="0" y="0"/>
                        <a:ext cx="5755640" cy="4280535"/>
                      </a:xfrm>
                      <a:prstGeom prst="rect">
                        <a:avLst/>
                      </a:prstGeom>
                    </pic:spPr>
                  </pic:pic>
                </a:graphicData>
              </a:graphic>
            </wp:inline>
          </w:drawing>
        </w:r>
      </w:del>
    </w:p>
    <w:p w14:paraId="652CF839" w14:textId="4644013A" w:rsidR="00F32971" w:rsidRDefault="003D7264" w:rsidP="00E57B59">
      <w:pPr>
        <w:rPr>
          <w:ins w:id="407" w:author="jorn de bruin" w:date="2017-07-03T14:04:00Z"/>
          <w:lang w:val="nl-NL"/>
        </w:rPr>
      </w:pPr>
      <w:ins w:id="408" w:author="jorn de bruin" w:date="2017-07-03T16:20:00Z">
        <w:r>
          <w:rPr>
            <w:noProof/>
            <w:lang w:val="nl-NL"/>
          </w:rPr>
          <w:drawing>
            <wp:inline distT="0" distB="0" distL="0" distR="0" wp14:anchorId="46155E70" wp14:editId="2CD01861">
              <wp:extent cx="5724525" cy="32575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ins>
    </w:p>
    <w:p w14:paraId="518FFE18" w14:textId="6B96293C" w:rsidR="00F32971" w:rsidRDefault="00F32971" w:rsidP="00E57B59">
      <w:pPr>
        <w:rPr>
          <w:ins w:id="409" w:author="jorn de bruin" w:date="2017-07-03T14:04:00Z"/>
          <w:lang w:val="nl-NL"/>
        </w:rPr>
      </w:pPr>
    </w:p>
    <w:p w14:paraId="7AB8CEFD" w14:textId="421A8222" w:rsidR="00F32971" w:rsidRDefault="00F32971" w:rsidP="00E57B59">
      <w:pPr>
        <w:rPr>
          <w:ins w:id="410" w:author="jorn de bruin" w:date="2017-07-03T14:04:00Z"/>
          <w:lang w:val="nl-NL"/>
        </w:rPr>
      </w:pPr>
    </w:p>
    <w:p w14:paraId="0DFF3855" w14:textId="1EF9FAEE" w:rsidR="00F32971" w:rsidRDefault="00F32971" w:rsidP="00E57B59">
      <w:pPr>
        <w:rPr>
          <w:ins w:id="411" w:author="jorn de bruin" w:date="2017-07-03T14:04:00Z"/>
          <w:lang w:val="nl-NL"/>
        </w:rPr>
      </w:pPr>
    </w:p>
    <w:p w14:paraId="771C5253" w14:textId="26AD1645" w:rsidR="00F32971" w:rsidRDefault="00F32971" w:rsidP="00E57B59">
      <w:pPr>
        <w:rPr>
          <w:ins w:id="412" w:author="jorn de bruin" w:date="2017-07-03T14:04:00Z"/>
          <w:lang w:val="nl-NL"/>
        </w:rPr>
      </w:pPr>
    </w:p>
    <w:p w14:paraId="593C1820" w14:textId="0D551EF6" w:rsidR="00F32971" w:rsidRDefault="00F32971" w:rsidP="00E57B59">
      <w:pPr>
        <w:rPr>
          <w:ins w:id="413" w:author="jorn de bruin" w:date="2017-07-03T14:52:00Z"/>
          <w:lang w:val="nl-NL"/>
        </w:rPr>
      </w:pPr>
    </w:p>
    <w:p w14:paraId="15918934" w14:textId="6B1F29DF" w:rsidR="00AE7013" w:rsidRDefault="00AE7013" w:rsidP="00E57B59">
      <w:pPr>
        <w:rPr>
          <w:ins w:id="414" w:author="jorn de bruin" w:date="2017-07-03T14:52:00Z"/>
          <w:lang w:val="nl-NL"/>
        </w:rPr>
      </w:pPr>
    </w:p>
    <w:p w14:paraId="25963FE2" w14:textId="5172DEE5" w:rsidR="00AE7013" w:rsidRDefault="00AE7013" w:rsidP="00E57B59">
      <w:pPr>
        <w:rPr>
          <w:ins w:id="415" w:author="jorn de bruin" w:date="2017-07-03T14:52:00Z"/>
          <w:lang w:val="nl-NL"/>
        </w:rPr>
      </w:pPr>
    </w:p>
    <w:p w14:paraId="3EDDC664" w14:textId="3D9772B6" w:rsidR="00AE7013" w:rsidRDefault="00AE7013" w:rsidP="00E57B59">
      <w:pPr>
        <w:rPr>
          <w:ins w:id="416" w:author="jorn de bruin" w:date="2017-07-03T14:52:00Z"/>
          <w:lang w:val="nl-NL"/>
        </w:rPr>
      </w:pPr>
    </w:p>
    <w:p w14:paraId="76187E7D" w14:textId="450BAA51" w:rsidR="00AE7013" w:rsidRDefault="00AE7013" w:rsidP="00E57B59">
      <w:pPr>
        <w:rPr>
          <w:ins w:id="417" w:author="jorn de bruin" w:date="2017-07-03T14:52:00Z"/>
          <w:lang w:val="nl-NL"/>
        </w:rPr>
      </w:pPr>
    </w:p>
    <w:p w14:paraId="6B91B659" w14:textId="74727D23" w:rsidR="00AE7013" w:rsidRDefault="00AE7013" w:rsidP="00E57B59">
      <w:pPr>
        <w:rPr>
          <w:ins w:id="418" w:author="jorn de bruin" w:date="2017-07-03T14:52:00Z"/>
          <w:lang w:val="nl-NL"/>
        </w:rPr>
      </w:pPr>
    </w:p>
    <w:p w14:paraId="67378FB7" w14:textId="4D8EF751" w:rsidR="00AE7013" w:rsidRDefault="00AE7013" w:rsidP="00E57B59">
      <w:pPr>
        <w:rPr>
          <w:ins w:id="419" w:author="jorn de bruin" w:date="2017-07-03T14:52:00Z"/>
          <w:lang w:val="nl-NL"/>
        </w:rPr>
      </w:pPr>
    </w:p>
    <w:p w14:paraId="00B2BE57" w14:textId="5ECDAF05" w:rsidR="00AE7013" w:rsidRDefault="00AE7013" w:rsidP="00E57B59">
      <w:pPr>
        <w:rPr>
          <w:ins w:id="420" w:author="jorn de bruin" w:date="2017-07-03T14:52:00Z"/>
          <w:lang w:val="nl-NL"/>
        </w:rPr>
      </w:pPr>
    </w:p>
    <w:p w14:paraId="13C02AEF" w14:textId="16BDE379" w:rsidR="00AE7013" w:rsidRDefault="00AE7013" w:rsidP="00E57B59">
      <w:pPr>
        <w:rPr>
          <w:ins w:id="421" w:author="jorn de bruin" w:date="2017-07-03T16:20:00Z"/>
          <w:lang w:val="nl-NL"/>
        </w:rPr>
      </w:pPr>
    </w:p>
    <w:p w14:paraId="0DCC52A8" w14:textId="321921BC" w:rsidR="003D7264" w:rsidRDefault="003D7264" w:rsidP="00E57B59">
      <w:pPr>
        <w:rPr>
          <w:ins w:id="422" w:author="jorn de bruin" w:date="2017-07-03T16:20:00Z"/>
          <w:lang w:val="nl-NL"/>
        </w:rPr>
      </w:pPr>
    </w:p>
    <w:p w14:paraId="09300623" w14:textId="2630C0FC" w:rsidR="003D7264" w:rsidRDefault="003D7264" w:rsidP="00E57B59">
      <w:pPr>
        <w:rPr>
          <w:ins w:id="423" w:author="jorn de bruin" w:date="2017-07-03T16:20:00Z"/>
          <w:lang w:val="nl-NL"/>
        </w:rPr>
      </w:pPr>
    </w:p>
    <w:p w14:paraId="37685239" w14:textId="77777777" w:rsidR="003D7264" w:rsidRDefault="003D7264" w:rsidP="00E57B59">
      <w:pPr>
        <w:rPr>
          <w:ins w:id="424" w:author="jorn de bruin" w:date="2017-07-03T14:52:00Z"/>
          <w:lang w:val="nl-NL"/>
        </w:rPr>
      </w:pPr>
    </w:p>
    <w:p w14:paraId="4C29F44B" w14:textId="637AC4D8" w:rsidR="00AE7013" w:rsidRDefault="00AE7013" w:rsidP="00E57B59">
      <w:pPr>
        <w:rPr>
          <w:ins w:id="425" w:author="jorn de bruin" w:date="2017-07-03T14:52:00Z"/>
          <w:lang w:val="nl-NL"/>
        </w:rPr>
      </w:pPr>
    </w:p>
    <w:p w14:paraId="77DE8A6D" w14:textId="7B5BAA55" w:rsidR="00AE7013" w:rsidRDefault="00AE7013" w:rsidP="00E57B59">
      <w:pPr>
        <w:rPr>
          <w:ins w:id="426" w:author="jorn de bruin" w:date="2017-07-03T14:52:00Z"/>
          <w:lang w:val="nl-NL"/>
        </w:rPr>
      </w:pPr>
    </w:p>
    <w:p w14:paraId="06A2853B" w14:textId="1D2B935B" w:rsidR="00AE7013" w:rsidRDefault="00AE7013" w:rsidP="00E57B59">
      <w:pPr>
        <w:rPr>
          <w:ins w:id="427" w:author="jorn de bruin" w:date="2017-07-03T14:52:00Z"/>
          <w:lang w:val="nl-NL"/>
        </w:rPr>
      </w:pPr>
    </w:p>
    <w:p w14:paraId="2BC0C780" w14:textId="49159BFF" w:rsidR="00AE7013" w:rsidRDefault="00AE7013" w:rsidP="00E57B59">
      <w:pPr>
        <w:rPr>
          <w:ins w:id="428" w:author="jorn de bruin" w:date="2017-07-03T14:52:00Z"/>
          <w:lang w:val="nl-NL"/>
        </w:rPr>
      </w:pPr>
    </w:p>
    <w:p w14:paraId="63B048C1" w14:textId="06259F6E" w:rsidR="00F32971" w:rsidDel="003D7264" w:rsidRDefault="00F32971" w:rsidP="005901BA">
      <w:pPr>
        <w:pStyle w:val="Plattetekst"/>
        <w:rPr>
          <w:del w:id="429" w:author="jorn de bruin" w:date="2017-07-03T15:18:00Z"/>
          <w:lang w:val="nl-NL"/>
        </w:rPr>
      </w:pPr>
    </w:p>
    <w:p w14:paraId="6C61E732" w14:textId="77777777" w:rsidR="003D7264" w:rsidRPr="00CF4DCA" w:rsidRDefault="003D7264" w:rsidP="00E57B59">
      <w:pPr>
        <w:rPr>
          <w:ins w:id="430" w:author="jorn de bruin" w:date="2017-07-03T16:22:00Z"/>
          <w:lang w:val="nl-NL"/>
        </w:rPr>
      </w:pPr>
    </w:p>
    <w:p w14:paraId="216C5878" w14:textId="77777777" w:rsidR="008702EC" w:rsidRPr="00CF4DCA" w:rsidDel="007B21E3" w:rsidRDefault="008702EC" w:rsidP="005901BA">
      <w:pPr>
        <w:pStyle w:val="Plattetekst"/>
        <w:rPr>
          <w:del w:id="431" w:author="jorn de bruin" w:date="2017-07-03T15:18:00Z"/>
          <w:lang w:val="nl-NL"/>
        </w:rPr>
      </w:pPr>
    </w:p>
    <w:p w14:paraId="6F811B58" w14:textId="173C4609" w:rsidR="00C14A68" w:rsidRPr="00CF4DCA" w:rsidRDefault="00C14A68" w:rsidP="005901BA">
      <w:pPr>
        <w:pStyle w:val="Plattetekst"/>
        <w:rPr>
          <w:lang w:val="nl-NL"/>
        </w:rPr>
      </w:pPr>
    </w:p>
    <w:p w14:paraId="0EF3B210" w14:textId="77777777" w:rsidR="00ED7EB9" w:rsidRPr="00CF4DCA" w:rsidRDefault="00ED7EB9" w:rsidP="005901BA">
      <w:pPr>
        <w:pStyle w:val="Kop1"/>
        <w:rPr>
          <w:lang w:val="nl-NL"/>
        </w:rPr>
      </w:pPr>
      <w:bookmarkStart w:id="432" w:name="_Toc443567048"/>
      <w:bookmarkStart w:id="433" w:name="_Toc486861881"/>
      <w:r w:rsidRPr="00CF4DCA">
        <w:rPr>
          <w:lang w:val="nl-NL"/>
        </w:rPr>
        <w:t>Paginalijst</w:t>
      </w:r>
      <w:bookmarkEnd w:id="432"/>
      <w:bookmarkEnd w:id="433"/>
    </w:p>
    <w:p w14:paraId="138E6F28" w14:textId="77777777" w:rsidR="005901BA" w:rsidRPr="00CF4DCA" w:rsidRDefault="005901BA" w:rsidP="005901BA">
      <w:pPr>
        <w:pStyle w:val="Plattetekst"/>
        <w:rPr>
          <w:rFonts w:eastAsiaTheme="minorHAnsi"/>
          <w:lang w:val="nl-NL"/>
        </w:rPr>
      </w:pPr>
    </w:p>
    <w:p w14:paraId="3602D892" w14:textId="60CDEF78" w:rsidR="00ED7EB9" w:rsidRPr="00CF4DCA" w:rsidDel="0083733A" w:rsidRDefault="00ED7EB9" w:rsidP="005901BA">
      <w:pPr>
        <w:pStyle w:val="Plattetekst"/>
        <w:rPr>
          <w:del w:id="434" w:author="jorn de bruin" w:date="2017-07-03T13:52:00Z"/>
          <w:rFonts w:eastAsiaTheme="minorHAnsi"/>
          <w:i/>
          <w:color w:val="00B050"/>
          <w:lang w:val="nl-NL"/>
        </w:rPr>
      </w:pPr>
      <w:del w:id="435" w:author="jorn de bruin" w:date="2017-07-03T13:52:00Z">
        <w:r w:rsidRPr="00CF4DCA" w:rsidDel="0083733A">
          <w:rPr>
            <w:rFonts w:eastAsiaTheme="minorHAnsi"/>
            <w:i/>
            <w:color w:val="00B050"/>
            <w:lang w:val="nl-NL"/>
          </w:rPr>
          <w:delText xml:space="preserve">Dit deel bevat een overzicht van de inhoud van de verschillende webpagina’s. </w:delText>
        </w:r>
        <w:r w:rsidR="00AB536E" w:rsidRPr="00CF4DCA" w:rsidDel="0083733A">
          <w:rPr>
            <w:rFonts w:eastAsiaTheme="minorHAnsi"/>
            <w:i/>
            <w:color w:val="00B050"/>
            <w:lang w:val="nl-NL"/>
          </w:rPr>
          <w:delText>Geef per pagina aan w</w:delText>
        </w:r>
        <w:r w:rsidRPr="00CF4DCA" w:rsidDel="0083733A">
          <w:rPr>
            <w:rFonts w:eastAsiaTheme="minorHAnsi"/>
            <w:i/>
            <w:color w:val="00B050"/>
            <w:lang w:val="nl-NL"/>
          </w:rPr>
          <w:delText xml:space="preserve">at erop </w:delText>
        </w:r>
        <w:r w:rsidR="00AB536E" w:rsidRPr="00CF4DCA" w:rsidDel="0083733A">
          <w:rPr>
            <w:rFonts w:eastAsiaTheme="minorHAnsi"/>
            <w:i/>
            <w:color w:val="00B050"/>
            <w:lang w:val="nl-NL"/>
          </w:rPr>
          <w:delText xml:space="preserve">staat </w:delText>
        </w:r>
        <w:r w:rsidRPr="00CF4DCA" w:rsidDel="0083733A">
          <w:rPr>
            <w:rFonts w:eastAsiaTheme="minorHAnsi"/>
            <w:i/>
            <w:color w:val="00B050"/>
            <w:lang w:val="nl-NL"/>
          </w:rPr>
          <w:delText xml:space="preserve">en welke mogelijkheden (functies) </w:delText>
        </w:r>
        <w:r w:rsidR="00AB536E" w:rsidRPr="00CF4DCA" w:rsidDel="0083733A">
          <w:rPr>
            <w:rFonts w:eastAsiaTheme="minorHAnsi"/>
            <w:i/>
            <w:color w:val="00B050"/>
            <w:lang w:val="nl-NL"/>
          </w:rPr>
          <w:delText xml:space="preserve">ze </w:delText>
        </w:r>
        <w:r w:rsidRPr="00CF4DCA" w:rsidDel="0083733A">
          <w:rPr>
            <w:rFonts w:eastAsiaTheme="minorHAnsi"/>
            <w:i/>
            <w:color w:val="00B050"/>
            <w:lang w:val="nl-NL"/>
          </w:rPr>
          <w:delText xml:space="preserve">biedt? Belangrijk hier </w:delText>
        </w:r>
        <w:r w:rsidRPr="00CF4DCA" w:rsidDel="0083733A">
          <w:rPr>
            <w:i/>
            <w:color w:val="00B050"/>
            <w:lang w:val="nl-NL"/>
          </w:rPr>
          <w:delText>is</w:delText>
        </w:r>
        <w:r w:rsidRPr="00CF4DCA" w:rsidDel="0083733A">
          <w:rPr>
            <w:rFonts w:eastAsiaTheme="minorHAnsi"/>
            <w:i/>
            <w:color w:val="00B050"/>
            <w:lang w:val="nl-NL"/>
          </w:rPr>
          <w:delText xml:space="preserve"> of een pagina een invoerformulier bevat en of ze een afwijkend ontwerp heeft.</w:delText>
        </w:r>
      </w:del>
    </w:p>
    <w:p w14:paraId="263B1AD4" w14:textId="77777777" w:rsidR="00ED7EB9" w:rsidRPr="00CF4DCA" w:rsidRDefault="00ED7EB9" w:rsidP="005901BA">
      <w:pPr>
        <w:pStyle w:val="Plattetekst"/>
        <w:rPr>
          <w:rFonts w:eastAsiaTheme="minorHAnsi"/>
          <w:lang w:val="nl-NL"/>
        </w:rPr>
      </w:pPr>
    </w:p>
    <w:p w14:paraId="2373D5A2" w14:textId="77777777" w:rsidR="00ED7EB9" w:rsidRPr="00F32971" w:rsidRDefault="00ED7EB9" w:rsidP="005901BA">
      <w:pPr>
        <w:pStyle w:val="Plattetekst"/>
        <w:rPr>
          <w:rFonts w:eastAsiaTheme="minorHAnsi"/>
          <w:sz w:val="20"/>
          <w:szCs w:val="22"/>
          <w:lang w:val="nl-NL"/>
          <w:rPrChange w:id="436" w:author="jorn de bruin" w:date="2017-07-03T14:03:00Z">
            <w:rPr>
              <w:rFonts w:eastAsiaTheme="minorHAnsi"/>
              <w:color w:val="0432FF"/>
              <w:sz w:val="20"/>
              <w:szCs w:val="22"/>
              <w:lang w:val="nl-NL"/>
            </w:rPr>
          </w:rPrChange>
        </w:rPr>
      </w:pPr>
      <w:r w:rsidRPr="00F32971">
        <w:rPr>
          <w:lang w:val="nl-NL"/>
          <w:rPrChange w:id="437" w:author="jorn de bruin" w:date="2017-07-03T14:03:00Z">
            <w:rPr>
              <w:color w:val="0432FF"/>
              <w:lang w:val="nl-NL"/>
            </w:rPr>
          </w:rPrChange>
        </w:rPr>
        <w:t>Hieronder volgt een overzicht van alle pagina's van het systeem.</w:t>
      </w:r>
    </w:p>
    <w:p w14:paraId="2DD770E8" w14:textId="77777777" w:rsidR="00ED7EB9" w:rsidRPr="00F32971" w:rsidRDefault="00ED7EB9" w:rsidP="005901BA">
      <w:pPr>
        <w:pStyle w:val="Plattetekst"/>
        <w:rPr>
          <w:rFonts w:eastAsiaTheme="minorHAnsi"/>
          <w:sz w:val="20"/>
          <w:szCs w:val="22"/>
          <w:lang w:val="nl-NL"/>
          <w:rPrChange w:id="438" w:author="jorn de bruin" w:date="2017-07-03T14:03:00Z">
            <w:rPr>
              <w:rFonts w:eastAsiaTheme="minorHAnsi"/>
              <w:color w:val="0432FF"/>
              <w:sz w:val="20"/>
              <w:szCs w:val="22"/>
              <w:lang w:val="nl-NL"/>
            </w:rPr>
          </w:rPrChange>
        </w:rPr>
      </w:pPr>
    </w:p>
    <w:tbl>
      <w:tblPr>
        <w:tblW w:w="9288" w:type="dxa"/>
        <w:tblInd w:w="-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1559"/>
        <w:gridCol w:w="3686"/>
        <w:gridCol w:w="1383"/>
        <w:tblGridChange w:id="439">
          <w:tblGrid>
            <w:gridCol w:w="2660"/>
            <w:gridCol w:w="1559"/>
            <w:gridCol w:w="3686"/>
            <w:gridCol w:w="1383"/>
          </w:tblGrid>
        </w:tblGridChange>
      </w:tblGrid>
      <w:tr w:rsidR="00F32971" w:rsidRPr="00F32971" w14:paraId="4EF076D3" w14:textId="77777777" w:rsidTr="0083733A">
        <w:trPr>
          <w:trHeight w:val="615"/>
        </w:trPr>
        <w:tc>
          <w:tcPr>
            <w:tcW w:w="2660" w:type="dxa"/>
            <w:shd w:val="clear" w:color="auto" w:fill="auto"/>
          </w:tcPr>
          <w:p w14:paraId="3D1351F1" w14:textId="77777777" w:rsidR="00ED7EB9" w:rsidRPr="00F32971" w:rsidRDefault="00ED7EB9" w:rsidP="005901BA">
            <w:pPr>
              <w:pStyle w:val="Plattetekst"/>
              <w:rPr>
                <w:b/>
                <w:lang w:val="nl-NL"/>
                <w:rPrChange w:id="440" w:author="jorn de bruin" w:date="2017-07-03T14:03:00Z">
                  <w:rPr>
                    <w:b/>
                    <w:color w:val="0432FF"/>
                    <w:lang w:val="nl-NL"/>
                  </w:rPr>
                </w:rPrChange>
              </w:rPr>
            </w:pPr>
            <w:bookmarkStart w:id="441" w:name="OLE_LINK1"/>
            <w:r w:rsidRPr="00F32971">
              <w:rPr>
                <w:b/>
                <w:lang w:val="nl-NL"/>
                <w:rPrChange w:id="442" w:author="jorn de bruin" w:date="2017-07-03T14:03:00Z">
                  <w:rPr>
                    <w:b/>
                    <w:color w:val="0432FF"/>
                    <w:lang w:val="nl-NL"/>
                  </w:rPr>
                </w:rPrChange>
              </w:rPr>
              <w:t>Naam pagina</w:t>
            </w:r>
          </w:p>
        </w:tc>
        <w:tc>
          <w:tcPr>
            <w:tcW w:w="1559" w:type="dxa"/>
            <w:shd w:val="clear" w:color="auto" w:fill="auto"/>
          </w:tcPr>
          <w:p w14:paraId="293B6657" w14:textId="5E09F8EA" w:rsidR="00ED7EB9" w:rsidRPr="00F32971" w:rsidRDefault="00ED7EB9" w:rsidP="005901BA">
            <w:pPr>
              <w:pStyle w:val="Plattetekst"/>
              <w:rPr>
                <w:b/>
                <w:lang w:val="nl-NL"/>
                <w:rPrChange w:id="443" w:author="jorn de bruin" w:date="2017-07-03T14:03:00Z">
                  <w:rPr>
                    <w:b/>
                    <w:color w:val="0432FF"/>
                    <w:lang w:val="nl-NL"/>
                  </w:rPr>
                </w:rPrChange>
              </w:rPr>
            </w:pPr>
            <w:r w:rsidRPr="00F32971">
              <w:rPr>
                <w:b/>
                <w:lang w:val="nl-NL"/>
                <w:rPrChange w:id="444" w:author="jorn de bruin" w:date="2017-07-03T14:03:00Z">
                  <w:rPr>
                    <w:b/>
                    <w:color w:val="0432FF"/>
                    <w:lang w:val="nl-NL"/>
                  </w:rPr>
                </w:rPrChange>
              </w:rPr>
              <w:t>For</w:t>
            </w:r>
            <w:ins w:id="445" w:author="jorn de bruin" w:date="2017-07-03T14:03:00Z">
              <w:r w:rsidR="00F32971" w:rsidRPr="00F32971">
                <w:rPr>
                  <w:b/>
                  <w:lang w:val="nl-NL"/>
                  <w:rPrChange w:id="446" w:author="jorn de bruin" w:date="2017-07-03T14:03:00Z">
                    <w:rPr>
                      <w:b/>
                      <w:color w:val="0432FF"/>
                      <w:lang w:val="nl-NL"/>
                    </w:rPr>
                  </w:rPrChange>
                </w:rPr>
                <w:t>m</w:t>
              </w:r>
            </w:ins>
            <w:del w:id="447" w:author="jorn de bruin" w:date="2017-07-03T13:54:00Z">
              <w:r w:rsidRPr="00F32971" w:rsidDel="0083733A">
                <w:rPr>
                  <w:b/>
                  <w:lang w:val="nl-NL"/>
                  <w:rPrChange w:id="448" w:author="jorn de bruin" w:date="2017-07-03T14:03:00Z">
                    <w:rPr>
                      <w:b/>
                      <w:color w:val="0432FF"/>
                      <w:lang w:val="nl-NL"/>
                    </w:rPr>
                  </w:rPrChange>
                </w:rPr>
                <w:delText>m</w:delText>
              </w:r>
            </w:del>
            <w:r w:rsidRPr="00F32971">
              <w:rPr>
                <w:b/>
                <w:lang w:val="nl-NL"/>
                <w:rPrChange w:id="449" w:author="jorn de bruin" w:date="2017-07-03T14:03:00Z">
                  <w:rPr>
                    <w:b/>
                    <w:color w:val="0432FF"/>
                    <w:lang w:val="nl-NL"/>
                  </w:rPr>
                </w:rPrChange>
              </w:rPr>
              <w:t>ulier?</w:t>
            </w:r>
          </w:p>
        </w:tc>
        <w:tc>
          <w:tcPr>
            <w:tcW w:w="3686" w:type="dxa"/>
            <w:shd w:val="clear" w:color="auto" w:fill="auto"/>
          </w:tcPr>
          <w:p w14:paraId="66D1DEA3" w14:textId="77777777" w:rsidR="00ED7EB9" w:rsidRPr="00F32971" w:rsidRDefault="00ED7EB9" w:rsidP="005901BA">
            <w:pPr>
              <w:pStyle w:val="Plattetekst"/>
              <w:rPr>
                <w:b/>
                <w:lang w:val="nl-NL"/>
                <w:rPrChange w:id="450" w:author="jorn de bruin" w:date="2017-07-03T14:03:00Z">
                  <w:rPr>
                    <w:b/>
                    <w:color w:val="0432FF"/>
                    <w:lang w:val="nl-NL"/>
                  </w:rPr>
                </w:rPrChange>
              </w:rPr>
            </w:pPr>
            <w:r w:rsidRPr="00F32971">
              <w:rPr>
                <w:b/>
                <w:lang w:val="nl-NL"/>
                <w:rPrChange w:id="451" w:author="jorn de bruin" w:date="2017-07-03T14:03:00Z">
                  <w:rPr>
                    <w:b/>
                    <w:color w:val="0432FF"/>
                    <w:lang w:val="nl-NL"/>
                  </w:rPr>
                </w:rPrChange>
              </w:rPr>
              <w:t>Functie</w:t>
            </w:r>
          </w:p>
        </w:tc>
        <w:tc>
          <w:tcPr>
            <w:tcW w:w="1383" w:type="dxa"/>
            <w:shd w:val="clear" w:color="auto" w:fill="auto"/>
          </w:tcPr>
          <w:p w14:paraId="1C56F48D" w14:textId="77777777" w:rsidR="00ED7EB9" w:rsidRPr="00F32971" w:rsidRDefault="00ED7EB9" w:rsidP="005901BA">
            <w:pPr>
              <w:pStyle w:val="Plattetekst"/>
              <w:rPr>
                <w:b/>
                <w:lang w:val="nl-NL"/>
                <w:rPrChange w:id="452" w:author="jorn de bruin" w:date="2017-07-03T14:03:00Z">
                  <w:rPr>
                    <w:b/>
                    <w:color w:val="0432FF"/>
                    <w:lang w:val="nl-NL"/>
                  </w:rPr>
                </w:rPrChange>
              </w:rPr>
            </w:pPr>
            <w:r w:rsidRPr="00F32971">
              <w:rPr>
                <w:b/>
                <w:lang w:val="nl-NL"/>
                <w:rPrChange w:id="453" w:author="jorn de bruin" w:date="2017-07-03T14:03:00Z">
                  <w:rPr>
                    <w:b/>
                    <w:color w:val="0432FF"/>
                    <w:lang w:val="nl-NL"/>
                  </w:rPr>
                </w:rPrChange>
              </w:rPr>
              <w:t>Afwijkend pagina-ontwerp?</w:t>
            </w:r>
          </w:p>
        </w:tc>
      </w:tr>
      <w:tr w:rsidR="00F32971" w:rsidRPr="00F32971" w14:paraId="754C9E0E" w14:textId="77777777" w:rsidTr="0083733A">
        <w:trPr>
          <w:trHeight w:val="311"/>
        </w:trPr>
        <w:tc>
          <w:tcPr>
            <w:tcW w:w="2660" w:type="dxa"/>
            <w:shd w:val="clear" w:color="auto" w:fill="auto"/>
          </w:tcPr>
          <w:p w14:paraId="7A0B5FEE" w14:textId="77777777" w:rsidR="00ED7EB9" w:rsidRPr="00F32971" w:rsidRDefault="00ED7EB9" w:rsidP="005901BA">
            <w:pPr>
              <w:pStyle w:val="Plattetekst"/>
              <w:rPr>
                <w:lang w:val="nl-NL"/>
                <w:rPrChange w:id="454" w:author="jorn de bruin" w:date="2017-07-03T14:03:00Z">
                  <w:rPr>
                    <w:color w:val="0432FF"/>
                    <w:lang w:val="nl-NL"/>
                  </w:rPr>
                </w:rPrChange>
              </w:rPr>
            </w:pPr>
            <w:r w:rsidRPr="00F32971">
              <w:rPr>
                <w:lang w:val="nl-NL"/>
                <w:rPrChange w:id="455" w:author="jorn de bruin" w:date="2017-07-03T14:03:00Z">
                  <w:rPr>
                    <w:color w:val="0432FF"/>
                    <w:lang w:val="nl-NL"/>
                  </w:rPr>
                </w:rPrChange>
              </w:rPr>
              <w:t>Hoofdpagina</w:t>
            </w:r>
          </w:p>
        </w:tc>
        <w:tc>
          <w:tcPr>
            <w:tcW w:w="1559" w:type="dxa"/>
            <w:shd w:val="clear" w:color="auto" w:fill="auto"/>
          </w:tcPr>
          <w:p w14:paraId="216C2127" w14:textId="5B85732C" w:rsidR="00ED7EB9" w:rsidRPr="00F32971" w:rsidRDefault="0083733A" w:rsidP="0083733A">
            <w:pPr>
              <w:pStyle w:val="Plattetekst"/>
              <w:tabs>
                <w:tab w:val="left" w:pos="1155"/>
              </w:tabs>
              <w:rPr>
                <w:lang w:val="nl-NL"/>
                <w:rPrChange w:id="456" w:author="jorn de bruin" w:date="2017-07-03T14:03:00Z">
                  <w:rPr>
                    <w:color w:val="0432FF"/>
                    <w:lang w:val="nl-NL"/>
                  </w:rPr>
                </w:rPrChange>
              </w:rPr>
              <w:pPrChange w:id="457" w:author="jorn de bruin" w:date="2017-07-03T13:55:00Z">
                <w:pPr>
                  <w:pStyle w:val="Plattetekst"/>
                </w:pPr>
              </w:pPrChange>
            </w:pPr>
            <w:ins w:id="458" w:author="jorn de bruin" w:date="2017-07-03T13:53:00Z">
              <w:r w:rsidRPr="00F32971">
                <w:rPr>
                  <w:lang w:val="nl-NL"/>
                  <w:rPrChange w:id="459" w:author="jorn de bruin" w:date="2017-07-03T14:03:00Z">
                    <w:rPr>
                      <w:color w:val="0432FF"/>
                      <w:lang w:val="nl-NL"/>
                    </w:rPr>
                  </w:rPrChange>
                </w:rPr>
                <w:t>Nee</w:t>
              </w:r>
            </w:ins>
            <w:del w:id="460" w:author="jorn de bruin" w:date="2017-07-03T13:53:00Z">
              <w:r w:rsidR="00ED7EB9" w:rsidRPr="00F32971" w:rsidDel="0083733A">
                <w:rPr>
                  <w:lang w:val="nl-NL"/>
                  <w:rPrChange w:id="461" w:author="jorn de bruin" w:date="2017-07-03T14:03:00Z">
                    <w:rPr>
                      <w:color w:val="0432FF"/>
                      <w:lang w:val="nl-NL"/>
                    </w:rPr>
                  </w:rPrChange>
                </w:rPr>
                <w:delText>Nee</w:delText>
              </w:r>
            </w:del>
          </w:p>
        </w:tc>
        <w:tc>
          <w:tcPr>
            <w:tcW w:w="3686" w:type="dxa"/>
            <w:shd w:val="clear" w:color="auto" w:fill="auto"/>
          </w:tcPr>
          <w:p w14:paraId="4C409A07" w14:textId="439612A7" w:rsidR="00ED7EB9" w:rsidRPr="00F32971" w:rsidRDefault="0083733A" w:rsidP="009E4498">
            <w:pPr>
              <w:pStyle w:val="Plattetekst"/>
              <w:rPr>
                <w:lang w:val="nl-NL"/>
                <w:rPrChange w:id="462" w:author="jorn de bruin" w:date="2017-07-03T14:03:00Z">
                  <w:rPr>
                    <w:color w:val="0432FF"/>
                    <w:lang w:val="nl-NL"/>
                  </w:rPr>
                </w:rPrChange>
              </w:rPr>
            </w:pPr>
            <w:ins w:id="463" w:author="jorn de bruin" w:date="2017-07-03T13:53:00Z">
              <w:r w:rsidRPr="00F32971">
                <w:rPr>
                  <w:lang w:val="nl-NL"/>
                  <w:rPrChange w:id="464" w:author="jorn de bruin" w:date="2017-07-03T14:03:00Z">
                    <w:rPr>
                      <w:color w:val="0432FF"/>
                      <w:lang w:val="nl-NL"/>
                    </w:rPr>
                  </w:rPrChange>
                </w:rPr>
                <w:t>De basis-</w:t>
              </w:r>
              <w:proofErr w:type="spellStart"/>
              <w:r w:rsidRPr="00F32971">
                <w:rPr>
                  <w:lang w:val="nl-NL"/>
                  <w:rPrChange w:id="465" w:author="jorn de bruin" w:date="2017-07-03T14:03:00Z">
                    <w:rPr>
                      <w:color w:val="0432FF"/>
                      <w:lang w:val="nl-NL"/>
                    </w:rPr>
                  </w:rPrChange>
                </w:rPr>
                <w:t>stie</w:t>
              </w:r>
              <w:proofErr w:type="spellEnd"/>
              <w:r w:rsidRPr="00F32971">
                <w:rPr>
                  <w:lang w:val="nl-NL"/>
                  <w:rPrChange w:id="466" w:author="jorn de bruin" w:date="2017-07-03T14:03:00Z">
                    <w:rPr>
                      <w:color w:val="0432FF"/>
                      <w:lang w:val="nl-NL"/>
                    </w:rPr>
                  </w:rPrChange>
                </w:rPr>
                <w:t xml:space="preserve"> waar alle content op komt te staan</w:t>
              </w:r>
            </w:ins>
            <w:del w:id="467" w:author="jorn de bruin" w:date="2017-07-03T13:53:00Z">
              <w:r w:rsidR="00ED7EB9" w:rsidRPr="00F32971" w:rsidDel="0083733A">
                <w:rPr>
                  <w:lang w:val="nl-NL"/>
                  <w:rPrChange w:id="468" w:author="jorn de bruin" w:date="2017-07-03T14:03:00Z">
                    <w:rPr>
                      <w:color w:val="0432FF"/>
                      <w:lang w:val="nl-NL"/>
                    </w:rPr>
                  </w:rPrChange>
                </w:rPr>
                <w:delText xml:space="preserve">Belangstelling voor </w:delText>
              </w:r>
              <w:r w:rsidR="009E4498" w:rsidRPr="00F32971" w:rsidDel="0083733A">
                <w:rPr>
                  <w:lang w:val="nl-NL"/>
                  <w:rPrChange w:id="469" w:author="jorn de bruin" w:date="2017-07-03T14:03:00Z">
                    <w:rPr>
                      <w:color w:val="0432FF"/>
                      <w:lang w:val="nl-NL"/>
                    </w:rPr>
                  </w:rPrChange>
                </w:rPr>
                <w:delText>ASTE Universiteit</w:delText>
              </w:r>
              <w:r w:rsidR="00ED7EB9" w:rsidRPr="00F32971" w:rsidDel="0083733A">
                <w:rPr>
                  <w:lang w:val="nl-NL"/>
                  <w:rPrChange w:id="470" w:author="jorn de bruin" w:date="2017-07-03T14:03:00Z">
                    <w:rPr>
                      <w:color w:val="0432FF"/>
                      <w:lang w:val="nl-NL"/>
                    </w:rPr>
                  </w:rPrChange>
                </w:rPr>
                <w:delText xml:space="preserve"> en voor de artikelen opwekken.</w:delText>
              </w:r>
            </w:del>
          </w:p>
        </w:tc>
        <w:tc>
          <w:tcPr>
            <w:tcW w:w="1383" w:type="dxa"/>
            <w:shd w:val="clear" w:color="auto" w:fill="auto"/>
          </w:tcPr>
          <w:p w14:paraId="6561D59C" w14:textId="77777777" w:rsidR="00ED7EB9" w:rsidRPr="00F32971" w:rsidRDefault="00ED7EB9" w:rsidP="005901BA">
            <w:pPr>
              <w:pStyle w:val="Plattetekst"/>
              <w:rPr>
                <w:lang w:val="nl-NL"/>
                <w:rPrChange w:id="471" w:author="jorn de bruin" w:date="2017-07-03T14:03:00Z">
                  <w:rPr>
                    <w:color w:val="0432FF"/>
                    <w:lang w:val="nl-NL"/>
                  </w:rPr>
                </w:rPrChange>
              </w:rPr>
            </w:pPr>
            <w:r w:rsidRPr="00F32971">
              <w:rPr>
                <w:lang w:val="nl-NL"/>
                <w:rPrChange w:id="472" w:author="jorn de bruin" w:date="2017-07-03T14:03:00Z">
                  <w:rPr>
                    <w:color w:val="0432FF"/>
                    <w:lang w:val="nl-NL"/>
                  </w:rPr>
                </w:rPrChange>
              </w:rPr>
              <w:t>Nee</w:t>
            </w:r>
          </w:p>
        </w:tc>
      </w:tr>
      <w:tr w:rsidR="00F32971" w:rsidRPr="00F32971" w14:paraId="4B1B041A" w14:textId="77777777" w:rsidTr="0083733A">
        <w:trPr>
          <w:trHeight w:val="232"/>
        </w:trPr>
        <w:tc>
          <w:tcPr>
            <w:tcW w:w="2660" w:type="dxa"/>
            <w:shd w:val="clear" w:color="auto" w:fill="auto"/>
          </w:tcPr>
          <w:p w14:paraId="17587DDE" w14:textId="026205B9" w:rsidR="00ED7EB9" w:rsidRPr="00F32971" w:rsidRDefault="0083733A" w:rsidP="005901BA">
            <w:pPr>
              <w:pStyle w:val="Plattetekst"/>
              <w:rPr>
                <w:lang w:val="nl-NL"/>
                <w:rPrChange w:id="473" w:author="jorn de bruin" w:date="2017-07-03T14:03:00Z">
                  <w:rPr>
                    <w:color w:val="0432FF"/>
                    <w:lang w:val="nl-NL"/>
                  </w:rPr>
                </w:rPrChange>
              </w:rPr>
            </w:pPr>
            <w:ins w:id="474" w:author="jorn de bruin" w:date="2017-07-03T13:52:00Z">
              <w:r w:rsidRPr="00F32971">
                <w:rPr>
                  <w:lang w:val="nl-NL"/>
                  <w:rPrChange w:id="475" w:author="jorn de bruin" w:date="2017-07-03T14:03:00Z">
                    <w:rPr>
                      <w:color w:val="0432FF"/>
                      <w:lang w:val="nl-NL"/>
                    </w:rPr>
                  </w:rPrChange>
                </w:rPr>
                <w:t>Info</w:t>
              </w:r>
            </w:ins>
            <w:del w:id="476" w:author="jorn de bruin" w:date="2017-07-03T13:52:00Z">
              <w:r w:rsidR="00ED7EB9" w:rsidRPr="00F32971" w:rsidDel="0083733A">
                <w:rPr>
                  <w:lang w:val="nl-NL"/>
                  <w:rPrChange w:id="477" w:author="jorn de bruin" w:date="2017-07-03T14:03:00Z">
                    <w:rPr>
                      <w:color w:val="0432FF"/>
                      <w:lang w:val="nl-NL"/>
                    </w:rPr>
                  </w:rPrChange>
                </w:rPr>
                <w:delText>Inloggen personeel</w:delText>
              </w:r>
            </w:del>
          </w:p>
        </w:tc>
        <w:tc>
          <w:tcPr>
            <w:tcW w:w="1559" w:type="dxa"/>
            <w:shd w:val="clear" w:color="auto" w:fill="auto"/>
          </w:tcPr>
          <w:p w14:paraId="38E16E03" w14:textId="4C6F03E6" w:rsidR="00ED7EB9" w:rsidRPr="00F32971" w:rsidRDefault="0083733A" w:rsidP="005901BA">
            <w:pPr>
              <w:pStyle w:val="Plattetekst"/>
              <w:rPr>
                <w:lang w:val="nl-NL"/>
                <w:rPrChange w:id="478" w:author="jorn de bruin" w:date="2017-07-03T14:03:00Z">
                  <w:rPr>
                    <w:color w:val="0432FF"/>
                    <w:lang w:val="nl-NL"/>
                  </w:rPr>
                </w:rPrChange>
              </w:rPr>
            </w:pPr>
            <w:ins w:id="479" w:author="jorn de bruin" w:date="2017-07-03T13:53:00Z">
              <w:r w:rsidRPr="00F32971">
                <w:rPr>
                  <w:lang w:val="nl-NL"/>
                  <w:rPrChange w:id="480" w:author="jorn de bruin" w:date="2017-07-03T14:03:00Z">
                    <w:rPr>
                      <w:color w:val="0432FF"/>
                      <w:lang w:val="nl-NL"/>
                    </w:rPr>
                  </w:rPrChange>
                </w:rPr>
                <w:t>Nee</w:t>
              </w:r>
            </w:ins>
            <w:del w:id="481" w:author="jorn de bruin" w:date="2017-07-03T13:53:00Z">
              <w:r w:rsidR="00ED7EB9" w:rsidRPr="00F32971" w:rsidDel="0083733A">
                <w:rPr>
                  <w:lang w:val="nl-NL"/>
                  <w:rPrChange w:id="482" w:author="jorn de bruin" w:date="2017-07-03T14:03:00Z">
                    <w:rPr>
                      <w:color w:val="0432FF"/>
                      <w:lang w:val="nl-NL"/>
                    </w:rPr>
                  </w:rPrChange>
                </w:rPr>
                <w:delText>Ja</w:delText>
              </w:r>
            </w:del>
          </w:p>
        </w:tc>
        <w:tc>
          <w:tcPr>
            <w:tcW w:w="3686" w:type="dxa"/>
            <w:shd w:val="clear" w:color="auto" w:fill="auto"/>
          </w:tcPr>
          <w:p w14:paraId="3B46440E" w14:textId="13F2DC13" w:rsidR="00ED7EB9" w:rsidRPr="00F32971" w:rsidRDefault="0083733A" w:rsidP="005901BA">
            <w:pPr>
              <w:pStyle w:val="Plattetekst"/>
              <w:rPr>
                <w:lang w:val="nl-NL"/>
                <w:rPrChange w:id="483" w:author="jorn de bruin" w:date="2017-07-03T14:03:00Z">
                  <w:rPr>
                    <w:color w:val="0432FF"/>
                    <w:lang w:val="nl-NL"/>
                  </w:rPr>
                </w:rPrChange>
              </w:rPr>
            </w:pPr>
            <w:ins w:id="484" w:author="jorn de bruin" w:date="2017-07-03T13:53:00Z">
              <w:r w:rsidRPr="00F32971">
                <w:rPr>
                  <w:lang w:val="nl-NL"/>
                  <w:rPrChange w:id="485" w:author="jorn de bruin" w:date="2017-07-03T14:03:00Z">
                    <w:rPr>
                      <w:color w:val="0432FF"/>
                      <w:lang w:val="nl-NL"/>
                    </w:rPr>
                  </w:rPrChange>
                </w:rPr>
                <w:t>Info over het forum</w:t>
              </w:r>
            </w:ins>
            <w:del w:id="486" w:author="jorn de bruin" w:date="2017-07-03T13:53:00Z">
              <w:r w:rsidR="00ED7EB9" w:rsidRPr="00F32971" w:rsidDel="0083733A">
                <w:rPr>
                  <w:lang w:val="nl-NL"/>
                  <w:rPrChange w:id="487" w:author="jorn de bruin" w:date="2017-07-03T14:03:00Z">
                    <w:rPr>
                      <w:color w:val="0432FF"/>
                      <w:lang w:val="nl-NL"/>
                    </w:rPr>
                  </w:rPrChange>
                </w:rPr>
                <w:delText>Personeelslid kan inloggen.</w:delText>
              </w:r>
            </w:del>
          </w:p>
        </w:tc>
        <w:tc>
          <w:tcPr>
            <w:tcW w:w="1383" w:type="dxa"/>
            <w:shd w:val="clear" w:color="auto" w:fill="auto"/>
          </w:tcPr>
          <w:p w14:paraId="11AD9432" w14:textId="0B369DCC" w:rsidR="00ED7EB9" w:rsidRPr="00F32971" w:rsidRDefault="0083733A" w:rsidP="005901BA">
            <w:pPr>
              <w:pStyle w:val="Plattetekst"/>
              <w:rPr>
                <w:lang w:val="nl-NL"/>
                <w:rPrChange w:id="488" w:author="jorn de bruin" w:date="2017-07-03T14:03:00Z">
                  <w:rPr>
                    <w:color w:val="0432FF"/>
                    <w:lang w:val="nl-NL"/>
                  </w:rPr>
                </w:rPrChange>
              </w:rPr>
            </w:pPr>
            <w:ins w:id="489" w:author="jorn de bruin" w:date="2017-07-03T13:55:00Z">
              <w:r w:rsidRPr="00F32971">
                <w:rPr>
                  <w:lang w:val="nl-NL"/>
                  <w:rPrChange w:id="490" w:author="jorn de bruin" w:date="2017-07-03T14:03:00Z">
                    <w:rPr>
                      <w:color w:val="0432FF"/>
                      <w:lang w:val="nl-NL"/>
                    </w:rPr>
                  </w:rPrChange>
                </w:rPr>
                <w:t>Nee</w:t>
              </w:r>
            </w:ins>
            <w:del w:id="491" w:author="jorn de bruin" w:date="2017-07-03T13:55:00Z">
              <w:r w:rsidR="00ED7EB9" w:rsidRPr="00F32971" w:rsidDel="0083733A">
                <w:rPr>
                  <w:lang w:val="nl-NL"/>
                  <w:rPrChange w:id="492" w:author="jorn de bruin" w:date="2017-07-03T14:03:00Z">
                    <w:rPr>
                      <w:color w:val="0432FF"/>
                      <w:lang w:val="nl-NL"/>
                    </w:rPr>
                  </w:rPrChange>
                </w:rPr>
                <w:delText>Ja*</w:delText>
              </w:r>
            </w:del>
          </w:p>
        </w:tc>
      </w:tr>
      <w:tr w:rsidR="00F32971" w:rsidRPr="00F32971" w14:paraId="60463EC7" w14:textId="77777777" w:rsidTr="0083733A">
        <w:trPr>
          <w:trHeight w:val="232"/>
        </w:trPr>
        <w:tc>
          <w:tcPr>
            <w:tcW w:w="2660" w:type="dxa"/>
            <w:shd w:val="clear" w:color="auto" w:fill="auto"/>
          </w:tcPr>
          <w:p w14:paraId="66792D4A" w14:textId="219E9DA2" w:rsidR="00ED7EB9" w:rsidRPr="00F32971" w:rsidRDefault="0083733A" w:rsidP="005901BA">
            <w:pPr>
              <w:pStyle w:val="Plattetekst"/>
              <w:rPr>
                <w:lang w:val="nl-NL"/>
                <w:rPrChange w:id="493" w:author="jorn de bruin" w:date="2017-07-03T14:03:00Z">
                  <w:rPr>
                    <w:color w:val="0432FF"/>
                    <w:lang w:val="nl-NL"/>
                  </w:rPr>
                </w:rPrChange>
              </w:rPr>
            </w:pPr>
            <w:ins w:id="494" w:author="jorn de bruin" w:date="2017-07-03T13:52:00Z">
              <w:r w:rsidRPr="00F32971">
                <w:rPr>
                  <w:lang w:val="nl-NL"/>
                  <w:rPrChange w:id="495" w:author="jorn de bruin" w:date="2017-07-03T14:03:00Z">
                    <w:rPr>
                      <w:color w:val="0432FF"/>
                      <w:lang w:val="nl-NL"/>
                    </w:rPr>
                  </w:rPrChange>
                </w:rPr>
                <w:t>FAQ</w:t>
              </w:r>
            </w:ins>
            <w:del w:id="496" w:author="jorn de bruin" w:date="2017-07-03T13:52:00Z">
              <w:r w:rsidR="00ED7EB9" w:rsidRPr="00F32971" w:rsidDel="0083733A">
                <w:rPr>
                  <w:lang w:val="nl-NL"/>
                  <w:rPrChange w:id="497" w:author="jorn de bruin" w:date="2017-07-03T14:03:00Z">
                    <w:rPr>
                      <w:color w:val="0432FF"/>
                      <w:lang w:val="nl-NL"/>
                    </w:rPr>
                  </w:rPrChange>
                </w:rPr>
                <w:delText>Eigen overzicht gegevens personeelslid</w:delText>
              </w:r>
            </w:del>
          </w:p>
        </w:tc>
        <w:tc>
          <w:tcPr>
            <w:tcW w:w="1559" w:type="dxa"/>
            <w:shd w:val="clear" w:color="auto" w:fill="auto"/>
          </w:tcPr>
          <w:p w14:paraId="2D178DAF" w14:textId="1423D636" w:rsidR="00ED7EB9" w:rsidRPr="00F32971" w:rsidRDefault="0083733A" w:rsidP="0083733A">
            <w:pPr>
              <w:pStyle w:val="Plattetekst"/>
              <w:rPr>
                <w:lang w:val="nl-NL"/>
                <w:rPrChange w:id="498" w:author="jorn de bruin" w:date="2017-07-03T14:03:00Z">
                  <w:rPr>
                    <w:color w:val="0432FF"/>
                    <w:lang w:val="nl-NL"/>
                  </w:rPr>
                </w:rPrChange>
              </w:rPr>
              <w:pPrChange w:id="499" w:author="jorn de bruin" w:date="2017-07-03T13:53:00Z">
                <w:pPr>
                  <w:pStyle w:val="Plattetekst"/>
                </w:pPr>
              </w:pPrChange>
            </w:pPr>
            <w:ins w:id="500" w:author="jorn de bruin" w:date="2017-07-03T13:53:00Z">
              <w:r w:rsidRPr="00F32971">
                <w:rPr>
                  <w:lang w:val="nl-NL"/>
                  <w:rPrChange w:id="501" w:author="jorn de bruin" w:date="2017-07-03T14:03:00Z">
                    <w:rPr>
                      <w:color w:val="0432FF"/>
                      <w:lang w:val="nl-NL"/>
                    </w:rPr>
                  </w:rPrChange>
                </w:rPr>
                <w:t>Ja</w:t>
              </w:r>
            </w:ins>
            <w:del w:id="502" w:author="jorn de bruin" w:date="2017-07-03T13:53:00Z">
              <w:r w:rsidR="00ED7EB9" w:rsidRPr="00F32971" w:rsidDel="0083733A">
                <w:rPr>
                  <w:lang w:val="nl-NL"/>
                  <w:rPrChange w:id="503" w:author="jorn de bruin" w:date="2017-07-03T14:03:00Z">
                    <w:rPr>
                      <w:color w:val="0432FF"/>
                      <w:lang w:val="nl-NL"/>
                    </w:rPr>
                  </w:rPrChange>
                </w:rPr>
                <w:delText>Nee</w:delText>
              </w:r>
            </w:del>
          </w:p>
        </w:tc>
        <w:tc>
          <w:tcPr>
            <w:tcW w:w="3686" w:type="dxa"/>
            <w:shd w:val="clear" w:color="auto" w:fill="auto"/>
          </w:tcPr>
          <w:p w14:paraId="00509EF1" w14:textId="377116EA" w:rsidR="00ED7EB9" w:rsidRPr="00F32971" w:rsidRDefault="0083733A" w:rsidP="005901BA">
            <w:pPr>
              <w:pStyle w:val="Plattetekst"/>
              <w:rPr>
                <w:lang w:val="nl-NL"/>
                <w:rPrChange w:id="504" w:author="jorn de bruin" w:date="2017-07-03T14:03:00Z">
                  <w:rPr>
                    <w:color w:val="0432FF"/>
                    <w:lang w:val="nl-NL"/>
                  </w:rPr>
                </w:rPrChange>
              </w:rPr>
            </w:pPr>
            <w:ins w:id="505" w:author="jorn de bruin" w:date="2017-07-03T13:54:00Z">
              <w:r w:rsidRPr="00F32971">
                <w:rPr>
                  <w:lang w:val="nl-NL"/>
                  <w:rPrChange w:id="506" w:author="jorn de bruin" w:date="2017-07-03T14:03:00Z">
                    <w:rPr>
                      <w:color w:val="0432FF"/>
                      <w:lang w:val="nl-NL"/>
                    </w:rPr>
                  </w:rPrChange>
                </w:rPr>
                <w:t>Veel gestelde vragen</w:t>
              </w:r>
            </w:ins>
            <w:del w:id="507" w:author="jorn de bruin" w:date="2017-07-03T13:54:00Z">
              <w:r w:rsidR="00ED7EB9" w:rsidRPr="00F32971" w:rsidDel="0083733A">
                <w:rPr>
                  <w:lang w:val="nl-NL"/>
                  <w:rPrChange w:id="508" w:author="jorn de bruin" w:date="2017-07-03T14:03:00Z">
                    <w:rPr>
                      <w:color w:val="0432FF"/>
                      <w:lang w:val="nl-NL"/>
                    </w:rPr>
                  </w:rPrChange>
                </w:rPr>
                <w:delText>Overzicht met adres, telefoonnummers, e-mailadres, huwelijkse staat en de lessen die er worden gegeven.</w:delText>
              </w:r>
            </w:del>
          </w:p>
        </w:tc>
        <w:tc>
          <w:tcPr>
            <w:tcW w:w="1383" w:type="dxa"/>
            <w:shd w:val="clear" w:color="auto" w:fill="auto"/>
          </w:tcPr>
          <w:p w14:paraId="2FEE33CE" w14:textId="1E3B326D" w:rsidR="00ED7EB9" w:rsidRPr="00F32971" w:rsidRDefault="0083733A" w:rsidP="005901BA">
            <w:pPr>
              <w:pStyle w:val="Plattetekst"/>
              <w:rPr>
                <w:lang w:val="nl-NL"/>
                <w:rPrChange w:id="509" w:author="jorn de bruin" w:date="2017-07-03T14:03:00Z">
                  <w:rPr>
                    <w:color w:val="0432FF"/>
                    <w:lang w:val="nl-NL"/>
                  </w:rPr>
                </w:rPrChange>
              </w:rPr>
            </w:pPr>
            <w:ins w:id="510" w:author="jorn de bruin" w:date="2017-07-03T13:55:00Z">
              <w:r w:rsidRPr="00F32971">
                <w:rPr>
                  <w:lang w:val="nl-NL"/>
                  <w:rPrChange w:id="511" w:author="jorn de bruin" w:date="2017-07-03T14:03:00Z">
                    <w:rPr>
                      <w:color w:val="0432FF"/>
                      <w:lang w:val="nl-NL"/>
                    </w:rPr>
                  </w:rPrChange>
                </w:rPr>
                <w:t>Nee</w:t>
              </w:r>
            </w:ins>
            <w:del w:id="512" w:author="jorn de bruin" w:date="2017-07-03T13:55:00Z">
              <w:r w:rsidR="00ED7EB9" w:rsidRPr="00F32971" w:rsidDel="0083733A">
                <w:rPr>
                  <w:lang w:val="nl-NL"/>
                  <w:rPrChange w:id="513" w:author="jorn de bruin" w:date="2017-07-03T14:03:00Z">
                    <w:rPr>
                      <w:color w:val="0432FF"/>
                      <w:lang w:val="nl-NL"/>
                    </w:rPr>
                  </w:rPrChange>
                </w:rPr>
                <w:delText>Ja</w:delText>
              </w:r>
            </w:del>
          </w:p>
        </w:tc>
      </w:tr>
      <w:tr w:rsidR="00F32971" w:rsidRPr="00F32971" w14:paraId="6106746B" w14:textId="77777777" w:rsidTr="0083733A">
        <w:trPr>
          <w:trHeight w:val="232"/>
        </w:trPr>
        <w:tc>
          <w:tcPr>
            <w:tcW w:w="2660" w:type="dxa"/>
            <w:shd w:val="clear" w:color="auto" w:fill="auto"/>
          </w:tcPr>
          <w:p w14:paraId="01E33176" w14:textId="689EECCB" w:rsidR="00ED7EB9" w:rsidRPr="00F32971" w:rsidRDefault="0083733A" w:rsidP="005901BA">
            <w:pPr>
              <w:pStyle w:val="Plattetekst"/>
              <w:rPr>
                <w:lang w:val="nl-NL"/>
                <w:rPrChange w:id="514" w:author="jorn de bruin" w:date="2017-07-03T14:03:00Z">
                  <w:rPr>
                    <w:color w:val="0432FF"/>
                    <w:lang w:val="nl-NL"/>
                  </w:rPr>
                </w:rPrChange>
              </w:rPr>
            </w:pPr>
            <w:ins w:id="515" w:author="jorn de bruin" w:date="2017-07-03T13:54:00Z">
              <w:r w:rsidRPr="00F32971">
                <w:rPr>
                  <w:lang w:val="nl-NL"/>
                  <w:rPrChange w:id="516" w:author="jorn de bruin" w:date="2017-07-03T14:03:00Z">
                    <w:rPr>
                      <w:color w:val="0432FF"/>
                      <w:lang w:val="nl-NL"/>
                    </w:rPr>
                  </w:rPrChange>
                </w:rPr>
                <w:t>Login</w:t>
              </w:r>
            </w:ins>
            <w:del w:id="517" w:author="jorn de bruin" w:date="2017-07-03T13:52:00Z">
              <w:r w:rsidR="00ED7EB9" w:rsidRPr="00F32971" w:rsidDel="0083733A">
                <w:rPr>
                  <w:lang w:val="nl-NL"/>
                  <w:rPrChange w:id="518" w:author="jorn de bruin" w:date="2017-07-03T14:03:00Z">
                    <w:rPr>
                      <w:color w:val="0432FF"/>
                      <w:lang w:val="nl-NL"/>
                    </w:rPr>
                  </w:rPrChange>
                </w:rPr>
                <w:delText>...</w:delText>
              </w:r>
            </w:del>
          </w:p>
        </w:tc>
        <w:tc>
          <w:tcPr>
            <w:tcW w:w="1559" w:type="dxa"/>
            <w:shd w:val="clear" w:color="auto" w:fill="auto"/>
          </w:tcPr>
          <w:p w14:paraId="03ED3531" w14:textId="5D32448C" w:rsidR="00ED7EB9" w:rsidRPr="00F32971" w:rsidRDefault="0083733A" w:rsidP="005901BA">
            <w:pPr>
              <w:pStyle w:val="Plattetekst"/>
              <w:rPr>
                <w:lang w:val="nl-NL"/>
                <w:rPrChange w:id="519" w:author="jorn de bruin" w:date="2017-07-03T14:03:00Z">
                  <w:rPr>
                    <w:color w:val="0432FF"/>
                    <w:lang w:val="nl-NL"/>
                  </w:rPr>
                </w:rPrChange>
              </w:rPr>
            </w:pPr>
            <w:ins w:id="520" w:author="jorn de bruin" w:date="2017-07-03T13:54:00Z">
              <w:r w:rsidRPr="00F32971">
                <w:rPr>
                  <w:lang w:val="nl-NL"/>
                  <w:rPrChange w:id="521" w:author="jorn de bruin" w:date="2017-07-03T14:03:00Z">
                    <w:rPr>
                      <w:color w:val="0432FF"/>
                      <w:lang w:val="nl-NL"/>
                    </w:rPr>
                  </w:rPrChange>
                </w:rPr>
                <w:t>Ja</w:t>
              </w:r>
            </w:ins>
          </w:p>
        </w:tc>
        <w:tc>
          <w:tcPr>
            <w:tcW w:w="3686" w:type="dxa"/>
            <w:shd w:val="clear" w:color="auto" w:fill="auto"/>
          </w:tcPr>
          <w:p w14:paraId="3E1E4A8E" w14:textId="5CC3A73F" w:rsidR="00ED7EB9" w:rsidRPr="00F32971" w:rsidRDefault="0083733A" w:rsidP="005901BA">
            <w:pPr>
              <w:pStyle w:val="Plattetekst"/>
              <w:rPr>
                <w:lang w:val="nl-NL"/>
                <w:rPrChange w:id="522" w:author="jorn de bruin" w:date="2017-07-03T14:03:00Z">
                  <w:rPr>
                    <w:color w:val="0432FF"/>
                    <w:lang w:val="nl-NL"/>
                  </w:rPr>
                </w:rPrChange>
              </w:rPr>
            </w:pPr>
            <w:ins w:id="523" w:author="jorn de bruin" w:date="2017-07-03T13:55:00Z">
              <w:r w:rsidRPr="00F32971">
                <w:rPr>
                  <w:lang w:val="nl-NL"/>
                  <w:rPrChange w:id="524" w:author="jorn de bruin" w:date="2017-07-03T14:03:00Z">
                    <w:rPr>
                      <w:color w:val="0432FF"/>
                      <w:lang w:val="nl-NL"/>
                    </w:rPr>
                  </w:rPrChange>
                </w:rPr>
                <w:t>Hier kunt u inloggen</w:t>
              </w:r>
            </w:ins>
          </w:p>
        </w:tc>
        <w:tc>
          <w:tcPr>
            <w:tcW w:w="1383" w:type="dxa"/>
            <w:shd w:val="clear" w:color="auto" w:fill="auto"/>
          </w:tcPr>
          <w:p w14:paraId="2B1F0B6F" w14:textId="137AAD0F" w:rsidR="00ED7EB9" w:rsidRPr="00F32971" w:rsidRDefault="00F32971" w:rsidP="005901BA">
            <w:pPr>
              <w:pStyle w:val="Plattetekst"/>
              <w:rPr>
                <w:lang w:val="nl-NL"/>
                <w:rPrChange w:id="525" w:author="jorn de bruin" w:date="2017-07-03T14:03:00Z">
                  <w:rPr>
                    <w:color w:val="0432FF"/>
                    <w:lang w:val="nl-NL"/>
                  </w:rPr>
                </w:rPrChange>
              </w:rPr>
            </w:pPr>
            <w:ins w:id="526" w:author="jorn de bruin" w:date="2017-07-03T14:03:00Z">
              <w:r w:rsidRPr="00F32971">
                <w:rPr>
                  <w:lang w:val="nl-NL"/>
                  <w:rPrChange w:id="527" w:author="jorn de bruin" w:date="2017-07-03T14:03:00Z">
                    <w:rPr>
                      <w:color w:val="0432FF"/>
                      <w:lang w:val="nl-NL"/>
                    </w:rPr>
                  </w:rPrChange>
                </w:rPr>
                <w:t>Ja</w:t>
              </w:r>
            </w:ins>
          </w:p>
        </w:tc>
      </w:tr>
      <w:tr w:rsidR="00F32971" w:rsidRPr="00F32971" w14:paraId="3F4FF531" w14:textId="77777777" w:rsidTr="0083733A">
        <w:trPr>
          <w:trHeight w:val="232"/>
          <w:ins w:id="528" w:author="jorn de bruin" w:date="2017-07-03T13:54:00Z"/>
        </w:trPr>
        <w:tc>
          <w:tcPr>
            <w:tcW w:w="2660" w:type="dxa"/>
            <w:shd w:val="clear" w:color="auto" w:fill="auto"/>
          </w:tcPr>
          <w:p w14:paraId="6A355BEB" w14:textId="0599990F" w:rsidR="0083733A" w:rsidRPr="00F32971" w:rsidRDefault="0083733A" w:rsidP="005901BA">
            <w:pPr>
              <w:pStyle w:val="Plattetekst"/>
              <w:rPr>
                <w:ins w:id="529" w:author="jorn de bruin" w:date="2017-07-03T13:54:00Z"/>
                <w:lang w:val="nl-NL"/>
                <w:rPrChange w:id="530" w:author="jorn de bruin" w:date="2017-07-03T14:03:00Z">
                  <w:rPr>
                    <w:ins w:id="531" w:author="jorn de bruin" w:date="2017-07-03T13:54:00Z"/>
                    <w:color w:val="0432FF"/>
                    <w:lang w:val="nl-NL"/>
                  </w:rPr>
                </w:rPrChange>
              </w:rPr>
            </w:pPr>
            <w:proofErr w:type="spellStart"/>
            <w:ins w:id="532" w:author="jorn de bruin" w:date="2017-07-03T13:54:00Z">
              <w:r w:rsidRPr="00F32971">
                <w:rPr>
                  <w:lang w:val="nl-NL"/>
                  <w:rPrChange w:id="533" w:author="jorn de bruin" w:date="2017-07-03T14:03:00Z">
                    <w:rPr>
                      <w:color w:val="0432FF"/>
                      <w:lang w:val="nl-NL"/>
                    </w:rPr>
                  </w:rPrChange>
                </w:rPr>
                <w:t>Sign</w:t>
              </w:r>
              <w:proofErr w:type="spellEnd"/>
              <w:r w:rsidRPr="00F32971">
                <w:rPr>
                  <w:lang w:val="nl-NL"/>
                  <w:rPrChange w:id="534" w:author="jorn de bruin" w:date="2017-07-03T14:03:00Z">
                    <w:rPr>
                      <w:color w:val="0432FF"/>
                      <w:lang w:val="nl-NL"/>
                    </w:rPr>
                  </w:rPrChange>
                </w:rPr>
                <w:t xml:space="preserve"> up</w:t>
              </w:r>
            </w:ins>
          </w:p>
        </w:tc>
        <w:tc>
          <w:tcPr>
            <w:tcW w:w="1559" w:type="dxa"/>
            <w:shd w:val="clear" w:color="auto" w:fill="auto"/>
          </w:tcPr>
          <w:p w14:paraId="1C142947" w14:textId="0FCB7D4E" w:rsidR="0083733A" w:rsidRPr="00F32971" w:rsidRDefault="0083733A" w:rsidP="005901BA">
            <w:pPr>
              <w:pStyle w:val="Plattetekst"/>
              <w:rPr>
                <w:ins w:id="535" w:author="jorn de bruin" w:date="2017-07-03T13:54:00Z"/>
                <w:lang w:val="nl-NL"/>
                <w:rPrChange w:id="536" w:author="jorn de bruin" w:date="2017-07-03T14:03:00Z">
                  <w:rPr>
                    <w:ins w:id="537" w:author="jorn de bruin" w:date="2017-07-03T13:54:00Z"/>
                    <w:color w:val="0432FF"/>
                    <w:lang w:val="nl-NL"/>
                  </w:rPr>
                </w:rPrChange>
              </w:rPr>
            </w:pPr>
            <w:ins w:id="538" w:author="jorn de bruin" w:date="2017-07-03T13:54:00Z">
              <w:r w:rsidRPr="00F32971">
                <w:rPr>
                  <w:lang w:val="nl-NL"/>
                  <w:rPrChange w:id="539" w:author="jorn de bruin" w:date="2017-07-03T14:03:00Z">
                    <w:rPr>
                      <w:color w:val="0432FF"/>
                      <w:lang w:val="nl-NL"/>
                    </w:rPr>
                  </w:rPrChange>
                </w:rPr>
                <w:t>Ja</w:t>
              </w:r>
            </w:ins>
          </w:p>
        </w:tc>
        <w:tc>
          <w:tcPr>
            <w:tcW w:w="3686" w:type="dxa"/>
            <w:shd w:val="clear" w:color="auto" w:fill="auto"/>
          </w:tcPr>
          <w:p w14:paraId="4C8059A4" w14:textId="51CB172A" w:rsidR="0083733A" w:rsidRPr="00F32971" w:rsidRDefault="0083733A" w:rsidP="005901BA">
            <w:pPr>
              <w:pStyle w:val="Plattetekst"/>
              <w:rPr>
                <w:ins w:id="540" w:author="jorn de bruin" w:date="2017-07-03T13:54:00Z"/>
                <w:lang w:val="nl-NL"/>
                <w:rPrChange w:id="541" w:author="jorn de bruin" w:date="2017-07-03T14:03:00Z">
                  <w:rPr>
                    <w:ins w:id="542" w:author="jorn de bruin" w:date="2017-07-03T13:54:00Z"/>
                    <w:color w:val="0432FF"/>
                    <w:lang w:val="nl-NL"/>
                  </w:rPr>
                </w:rPrChange>
              </w:rPr>
            </w:pPr>
            <w:ins w:id="543" w:author="jorn de bruin" w:date="2017-07-03T13:55:00Z">
              <w:r w:rsidRPr="00F32971">
                <w:rPr>
                  <w:lang w:val="nl-NL"/>
                  <w:rPrChange w:id="544" w:author="jorn de bruin" w:date="2017-07-03T14:03:00Z">
                    <w:rPr>
                      <w:color w:val="0432FF"/>
                      <w:lang w:val="nl-NL"/>
                    </w:rPr>
                  </w:rPrChange>
                </w:rPr>
                <w:t>Hier kunt u een nieuw account aanmaken</w:t>
              </w:r>
            </w:ins>
          </w:p>
        </w:tc>
        <w:tc>
          <w:tcPr>
            <w:tcW w:w="1383" w:type="dxa"/>
            <w:shd w:val="clear" w:color="auto" w:fill="auto"/>
          </w:tcPr>
          <w:p w14:paraId="67A72000" w14:textId="77777777" w:rsidR="00F32971" w:rsidRPr="00F32971" w:rsidRDefault="00F32971" w:rsidP="00F32971">
            <w:pPr>
              <w:pStyle w:val="Plattetekst"/>
              <w:rPr>
                <w:ins w:id="545" w:author="jorn de bruin" w:date="2017-07-03T14:03:00Z"/>
                <w:lang w:val="nl-NL"/>
                <w:rPrChange w:id="546" w:author="jorn de bruin" w:date="2017-07-03T14:03:00Z">
                  <w:rPr>
                    <w:ins w:id="547" w:author="jorn de bruin" w:date="2017-07-03T14:03:00Z"/>
                    <w:lang w:val="nl-NL"/>
                  </w:rPr>
                </w:rPrChange>
              </w:rPr>
            </w:pPr>
            <w:ins w:id="548" w:author="jorn de bruin" w:date="2017-07-03T14:03:00Z">
              <w:r w:rsidRPr="00F32971">
                <w:rPr>
                  <w:lang w:val="nl-NL"/>
                  <w:rPrChange w:id="549" w:author="jorn de bruin" w:date="2017-07-03T14:03:00Z">
                    <w:rPr>
                      <w:color w:val="0432FF"/>
                      <w:lang w:val="nl-NL"/>
                    </w:rPr>
                  </w:rPrChange>
                </w:rPr>
                <w:t>Ja</w:t>
              </w:r>
            </w:ins>
          </w:p>
          <w:p w14:paraId="72FBC20A" w14:textId="205EC686" w:rsidR="0083733A" w:rsidRPr="00F32971" w:rsidRDefault="0083733A" w:rsidP="005901BA">
            <w:pPr>
              <w:pStyle w:val="Plattetekst"/>
              <w:rPr>
                <w:ins w:id="550" w:author="jorn de bruin" w:date="2017-07-03T13:54:00Z"/>
                <w:lang w:val="nl-NL"/>
                <w:rPrChange w:id="551" w:author="jorn de bruin" w:date="2017-07-03T14:03:00Z">
                  <w:rPr>
                    <w:ins w:id="552" w:author="jorn de bruin" w:date="2017-07-03T13:54:00Z"/>
                    <w:color w:val="0432FF"/>
                    <w:lang w:val="nl-NL"/>
                  </w:rPr>
                </w:rPrChange>
              </w:rPr>
            </w:pPr>
          </w:p>
        </w:tc>
      </w:tr>
      <w:bookmarkEnd w:id="441"/>
    </w:tbl>
    <w:p w14:paraId="2D6F94CA" w14:textId="77777777" w:rsidR="00F32971" w:rsidRDefault="00F32971" w:rsidP="005901BA">
      <w:pPr>
        <w:pStyle w:val="Plattetekst"/>
        <w:rPr>
          <w:ins w:id="553" w:author="jorn de bruin" w:date="2017-07-03T14:03:00Z"/>
          <w:color w:val="0432FF"/>
          <w:lang w:val="nl-NL"/>
        </w:rPr>
      </w:pPr>
    </w:p>
    <w:p w14:paraId="4FAD1791" w14:textId="3B2FA23B" w:rsidR="00ED7EB9" w:rsidRPr="00CF4DCA" w:rsidDel="0083733A" w:rsidRDefault="00ED7EB9" w:rsidP="005901BA">
      <w:pPr>
        <w:pStyle w:val="Plattetekst"/>
        <w:rPr>
          <w:del w:id="554" w:author="jorn de bruin" w:date="2017-07-03T13:54:00Z"/>
          <w:color w:val="0432FF"/>
          <w:lang w:val="nl-NL"/>
        </w:rPr>
      </w:pPr>
      <w:del w:id="555" w:author="jorn de bruin" w:date="2017-07-03T13:54:00Z">
        <w:r w:rsidRPr="00CF4DCA" w:rsidDel="0083733A">
          <w:rPr>
            <w:color w:val="0432FF"/>
            <w:lang w:val="nl-NL"/>
          </w:rPr>
          <w:delText>*Deze pagina’s kunnen opgenomen zijn in de hoofdpagina.</w:delText>
        </w:r>
      </w:del>
    </w:p>
    <w:p w14:paraId="3E6E08B1" w14:textId="6D47697F" w:rsidR="00ED7EB9" w:rsidRPr="00CF4DCA" w:rsidDel="00F32971" w:rsidRDefault="00ED7EB9" w:rsidP="005901BA">
      <w:pPr>
        <w:pStyle w:val="Plattetekst"/>
        <w:rPr>
          <w:del w:id="556" w:author="jorn de bruin" w:date="2017-07-03T14:03:00Z"/>
          <w:lang w:val="nl-NL"/>
        </w:rPr>
      </w:pPr>
    </w:p>
    <w:p w14:paraId="3AEC573A" w14:textId="4C6BCD0E" w:rsidR="00AB536E" w:rsidDel="00B54BFA" w:rsidRDefault="00AB536E" w:rsidP="002D6233">
      <w:pPr>
        <w:rPr>
          <w:del w:id="557" w:author="jorn de bruin" w:date="2017-07-03T16:14:00Z"/>
          <w:lang w:val="nl-NL"/>
        </w:rPr>
      </w:pPr>
    </w:p>
    <w:p w14:paraId="5EA6688D" w14:textId="77777777" w:rsidR="00B54BFA" w:rsidRPr="00CF4DCA" w:rsidRDefault="00B54BFA" w:rsidP="005901BA">
      <w:pPr>
        <w:pStyle w:val="Plattetekst"/>
        <w:rPr>
          <w:ins w:id="558" w:author="jorn de bruin" w:date="2017-07-03T16:14:00Z"/>
          <w:lang w:val="nl-NL"/>
        </w:rPr>
      </w:pPr>
    </w:p>
    <w:p w14:paraId="7A241B77" w14:textId="7530E488" w:rsidR="00ED7EB9" w:rsidRPr="00CF4DCA" w:rsidDel="00B54BFA" w:rsidRDefault="002D16BB" w:rsidP="005901BA">
      <w:pPr>
        <w:pStyle w:val="Kop1"/>
        <w:rPr>
          <w:del w:id="559" w:author="jorn de bruin" w:date="2017-07-03T16:14:00Z"/>
          <w:lang w:val="nl-NL"/>
        </w:rPr>
      </w:pPr>
      <w:bookmarkStart w:id="560" w:name="_Toc443567051"/>
      <w:del w:id="561" w:author="jorn de bruin" w:date="2017-07-03T16:14:00Z">
        <w:r w:rsidRPr="00CF4DCA" w:rsidDel="00B54BFA">
          <w:rPr>
            <w:lang w:val="nl-NL"/>
          </w:rPr>
          <w:delText>Pagina- en formulieron</w:delText>
        </w:r>
        <w:r w:rsidR="00ED7EB9" w:rsidRPr="00CF4DCA" w:rsidDel="00B54BFA">
          <w:rPr>
            <w:lang w:val="nl-NL"/>
          </w:rPr>
          <w:delText>twerp</w:delText>
        </w:r>
        <w:bookmarkEnd w:id="560"/>
      </w:del>
    </w:p>
    <w:p w14:paraId="6A01283E" w14:textId="6FBC1EC1" w:rsidR="000C51C9" w:rsidRPr="00CF4DCA" w:rsidDel="00B54BFA" w:rsidRDefault="000C51C9" w:rsidP="002D16BB">
      <w:pPr>
        <w:pStyle w:val="Plattetekst"/>
        <w:rPr>
          <w:del w:id="562" w:author="jorn de bruin" w:date="2017-07-03T16:14:00Z"/>
          <w:i/>
          <w:color w:val="FF0000"/>
          <w:lang w:val="nl-NL"/>
        </w:rPr>
      </w:pPr>
    </w:p>
    <w:p w14:paraId="34B8293B" w14:textId="410E2CD1" w:rsidR="00AA27A1" w:rsidRPr="00CF4DCA" w:rsidDel="00AE7013" w:rsidRDefault="00AA27A1" w:rsidP="00AA27A1">
      <w:pPr>
        <w:rPr>
          <w:del w:id="563" w:author="jorn de bruin" w:date="2017-07-03T14:53:00Z"/>
          <w:rFonts w:ascii="Cambria" w:hAnsi="Cambria"/>
          <w:i/>
          <w:color w:val="FF0000"/>
          <w:lang w:val="nl-NL"/>
        </w:rPr>
      </w:pPr>
      <w:del w:id="564" w:author="jorn de bruin" w:date="2017-07-03T14:53:00Z">
        <w:r w:rsidRPr="00CF4DCA" w:rsidDel="00AE7013">
          <w:rPr>
            <w:rFonts w:ascii="Cambria" w:hAnsi="Cambria"/>
            <w:i/>
            <w:color w:val="FF0000"/>
            <w:lang w:val="nl-NL"/>
          </w:rPr>
          <w:delText>Dit onderdeel vervalt als er een apart GO is waar dit in staat. Bij het examen is er geen los GO en dan moet die onderdeel er dus wel in!</w:delText>
        </w:r>
      </w:del>
    </w:p>
    <w:p w14:paraId="502F7B7C" w14:textId="1EF4BAF1" w:rsidR="000C51C9" w:rsidRPr="00CF4DCA" w:rsidDel="00B54BFA" w:rsidRDefault="000C51C9" w:rsidP="002D16BB">
      <w:pPr>
        <w:pStyle w:val="Plattetekst"/>
        <w:rPr>
          <w:del w:id="565" w:author="jorn de bruin" w:date="2017-07-03T16:14:00Z"/>
          <w:i/>
          <w:color w:val="FF0000"/>
          <w:lang w:val="nl-NL"/>
        </w:rPr>
      </w:pPr>
    </w:p>
    <w:p w14:paraId="47B6450C" w14:textId="0518D4BD" w:rsidR="002D6233" w:rsidRPr="00CF4DCA" w:rsidDel="00B54BFA" w:rsidRDefault="000C51C9" w:rsidP="002D6233">
      <w:pPr>
        <w:rPr>
          <w:del w:id="566" w:author="jorn de bruin" w:date="2017-07-03T16:14:00Z"/>
          <w:rFonts w:ascii="Cambria" w:hAnsi="Cambria"/>
          <w:i/>
          <w:color w:val="00B050"/>
          <w:lang w:val="nl-NL"/>
        </w:rPr>
      </w:pPr>
      <w:del w:id="567" w:author="jorn de bruin" w:date="2017-07-03T16:14:00Z">
        <w:r w:rsidRPr="00CF4DCA" w:rsidDel="00B54BFA">
          <w:rPr>
            <w:rFonts w:ascii="Cambria" w:hAnsi="Cambria"/>
            <w:i/>
            <w:color w:val="00B050"/>
            <w:lang w:val="nl-NL"/>
          </w:rPr>
          <w:delText xml:space="preserve">Het paginaontwerp beschrijft het ontwerp van de 'gewone' pagina's. Voor elke groep gelijksoortige pagina's neem je hier een apart ontwerp op. Het paginaontwerp bestaat uit </w:delText>
        </w:r>
        <w:r w:rsidR="0087661A" w:rsidRPr="00CF4DCA" w:rsidDel="00B54BFA">
          <w:rPr>
            <w:rFonts w:ascii="Cambria" w:hAnsi="Cambria"/>
            <w:i/>
            <w:color w:val="00B050"/>
            <w:lang w:val="nl-NL"/>
          </w:rPr>
          <w:delText>e</w:delText>
        </w:r>
        <w:r w:rsidRPr="00CF4DCA" w:rsidDel="00B54BFA">
          <w:rPr>
            <w:rFonts w:ascii="Cambria" w:hAnsi="Cambria"/>
            <w:i/>
            <w:color w:val="00B050"/>
            <w:lang w:val="nl-NL"/>
          </w:rPr>
          <w:delText xml:space="preserve">en wireframe </w:delText>
        </w:r>
        <w:r w:rsidR="0087661A" w:rsidRPr="00CF4DCA" w:rsidDel="00B54BFA">
          <w:rPr>
            <w:rFonts w:ascii="Cambria" w:hAnsi="Cambria"/>
            <w:i/>
            <w:color w:val="00B050"/>
            <w:lang w:val="nl-NL"/>
          </w:rPr>
          <w:delText>dat aan</w:delText>
        </w:r>
        <w:r w:rsidRPr="00CF4DCA" w:rsidDel="00B54BFA">
          <w:rPr>
            <w:rFonts w:ascii="Cambria" w:hAnsi="Cambria"/>
            <w:i/>
            <w:color w:val="00B050"/>
            <w:lang w:val="nl-NL"/>
          </w:rPr>
          <w:delText>geeft waar we welke navigatieonderdelen op een bepaalde pagina zullen aantreffen. Het is een vereenvoudigd voorbeeldscherm, gericht op functionaliteiten en inhoud, en niet op 'look and feel'.</w:delText>
        </w:r>
        <w:bookmarkStart w:id="568" w:name="_Toc443570612"/>
      </w:del>
    </w:p>
    <w:p w14:paraId="0BAF9C31" w14:textId="77777777" w:rsidR="002D6233" w:rsidRPr="00CF4DCA" w:rsidRDefault="002D6233" w:rsidP="002D6233">
      <w:pPr>
        <w:rPr>
          <w:rFonts w:ascii="Cambria" w:hAnsi="Cambria"/>
          <w:i/>
          <w:color w:val="00B050"/>
          <w:lang w:val="nl-NL"/>
        </w:rPr>
      </w:pPr>
    </w:p>
    <w:p w14:paraId="7630C303" w14:textId="4BA94446" w:rsidR="002D6233" w:rsidRPr="00CF4DCA" w:rsidRDefault="002E4887" w:rsidP="00B54BFA">
      <w:pPr>
        <w:pStyle w:val="Kop1"/>
        <w:rPr>
          <w:lang w:val="nl-NL"/>
        </w:rPr>
        <w:pPrChange w:id="569" w:author="jorn de bruin" w:date="2017-07-03T16:14:00Z">
          <w:pPr>
            <w:pStyle w:val="Kop2"/>
          </w:pPr>
        </w:pPrChange>
      </w:pPr>
      <w:bookmarkStart w:id="570" w:name="_Toc486861882"/>
      <w:bookmarkEnd w:id="568"/>
      <w:r w:rsidRPr="00CF4DCA">
        <w:rPr>
          <w:lang w:val="nl-NL"/>
        </w:rPr>
        <w:t>Pagina</w:t>
      </w:r>
      <w:r w:rsidR="002D6233" w:rsidRPr="00CF4DCA">
        <w:rPr>
          <w:lang w:val="nl-NL"/>
        </w:rPr>
        <w:t>ontwerp</w:t>
      </w:r>
      <w:r w:rsidRPr="00CF4DCA">
        <w:rPr>
          <w:lang w:val="nl-NL"/>
        </w:rPr>
        <w:t>/</w:t>
      </w:r>
      <w:proofErr w:type="spellStart"/>
      <w:r w:rsidRPr="00CF4DCA">
        <w:rPr>
          <w:lang w:val="nl-NL"/>
        </w:rPr>
        <w:t>wireframe</w:t>
      </w:r>
      <w:bookmarkEnd w:id="570"/>
      <w:proofErr w:type="spellEnd"/>
    </w:p>
    <w:p w14:paraId="3AF8306F" w14:textId="77777777" w:rsidR="000C51C9" w:rsidRPr="00CF4DCA" w:rsidRDefault="000C51C9" w:rsidP="000C51C9">
      <w:pPr>
        <w:rPr>
          <w:rFonts w:ascii="Cambria" w:eastAsiaTheme="minorEastAsia" w:hAnsi="Cambria"/>
          <w:i/>
          <w:lang w:val="nl-NL" w:eastAsia="nl-NL"/>
        </w:rPr>
      </w:pPr>
    </w:p>
    <w:p w14:paraId="2EFA47DC" w14:textId="6C185A24" w:rsidR="000C51C9" w:rsidRPr="00B54BFA" w:rsidRDefault="000C51C9" w:rsidP="000C51C9">
      <w:pPr>
        <w:rPr>
          <w:rFonts w:ascii="Cambria" w:hAnsi="Cambria"/>
          <w:i/>
          <w:lang w:val="nl-NL"/>
          <w:rPrChange w:id="571" w:author="jorn de bruin" w:date="2017-07-03T16:10:00Z">
            <w:rPr>
              <w:rFonts w:ascii="Cambria" w:hAnsi="Cambria"/>
              <w:i/>
              <w:color w:val="00B050"/>
              <w:lang w:val="nl-NL"/>
            </w:rPr>
          </w:rPrChange>
        </w:rPr>
      </w:pPr>
      <w:del w:id="572" w:author="jorn de bruin" w:date="2017-07-03T16:10:00Z">
        <w:r w:rsidRPr="00B54BFA" w:rsidDel="00B54BFA">
          <w:rPr>
            <w:rFonts w:ascii="Cambria" w:hAnsi="Cambria"/>
            <w:i/>
            <w:lang w:val="nl-NL"/>
            <w:rPrChange w:id="573" w:author="jorn de bruin" w:date="2017-07-03T16:10:00Z">
              <w:rPr>
                <w:rFonts w:ascii="Cambria" w:hAnsi="Cambria"/>
                <w:i/>
                <w:color w:val="00B050"/>
                <w:lang w:val="nl-NL"/>
              </w:rPr>
            </w:rPrChange>
          </w:rPr>
          <w:delText xml:space="preserve">Allereerst geef je </w:delText>
        </w:r>
        <w:r w:rsidR="00AA363B" w:rsidRPr="00B54BFA" w:rsidDel="00B54BFA">
          <w:rPr>
            <w:rFonts w:ascii="Cambria" w:hAnsi="Cambria"/>
            <w:b/>
            <w:i/>
            <w:lang w:val="nl-NL"/>
            <w:rPrChange w:id="574" w:author="jorn de bruin" w:date="2017-07-03T16:10:00Z">
              <w:rPr>
                <w:rFonts w:ascii="Cambria" w:hAnsi="Cambria"/>
                <w:b/>
                <w:i/>
                <w:color w:val="00B050"/>
                <w:lang w:val="nl-NL"/>
              </w:rPr>
            </w:rPrChange>
          </w:rPr>
          <w:delText>kort</w:delText>
        </w:r>
        <w:r w:rsidR="00AA363B" w:rsidRPr="00B54BFA" w:rsidDel="00B54BFA">
          <w:rPr>
            <w:rFonts w:ascii="Cambria" w:hAnsi="Cambria"/>
            <w:i/>
            <w:lang w:val="nl-NL"/>
            <w:rPrChange w:id="575" w:author="jorn de bruin" w:date="2017-07-03T16:10:00Z">
              <w:rPr>
                <w:rFonts w:ascii="Cambria" w:hAnsi="Cambria"/>
                <w:i/>
                <w:color w:val="00B050"/>
                <w:lang w:val="nl-NL"/>
              </w:rPr>
            </w:rPrChange>
          </w:rPr>
          <w:delText xml:space="preserve"> </w:delText>
        </w:r>
        <w:r w:rsidRPr="00B54BFA" w:rsidDel="00B54BFA">
          <w:rPr>
            <w:rFonts w:ascii="Cambria" w:hAnsi="Cambria"/>
            <w:i/>
            <w:lang w:val="nl-NL"/>
            <w:rPrChange w:id="576" w:author="jorn de bruin" w:date="2017-07-03T16:10:00Z">
              <w:rPr>
                <w:rFonts w:ascii="Cambria" w:hAnsi="Cambria"/>
                <w:i/>
                <w:color w:val="00B050"/>
                <w:lang w:val="nl-NL"/>
              </w:rPr>
            </w:rPrChange>
          </w:rPr>
          <w:delText xml:space="preserve">aan welke navigatieonderdelen je gaat gebruiken. </w:delText>
        </w:r>
      </w:del>
      <w:r w:rsidRPr="00B54BFA">
        <w:rPr>
          <w:rFonts w:ascii="Cambria" w:hAnsi="Cambria"/>
          <w:i/>
          <w:lang w:val="nl-NL"/>
          <w:rPrChange w:id="577" w:author="jorn de bruin" w:date="2017-07-03T16:10:00Z">
            <w:rPr>
              <w:rFonts w:ascii="Cambria" w:hAnsi="Cambria"/>
              <w:i/>
              <w:color w:val="00B050"/>
              <w:lang w:val="nl-NL"/>
            </w:rPr>
          </w:rPrChange>
        </w:rPr>
        <w:t>De volgende onderdelen worden gebruikt voor de navigatie:</w:t>
      </w:r>
    </w:p>
    <w:p w14:paraId="52A3956B" w14:textId="77777777" w:rsidR="000C51C9" w:rsidRPr="00B54BFA" w:rsidDel="00B54BFA" w:rsidRDefault="000C51C9" w:rsidP="00CF4DCA">
      <w:pPr>
        <w:pStyle w:val="Lijstalinea"/>
        <w:widowControl/>
        <w:numPr>
          <w:ilvl w:val="0"/>
          <w:numId w:val="34"/>
        </w:numPr>
        <w:contextualSpacing/>
        <w:rPr>
          <w:del w:id="578" w:author="jorn de bruin" w:date="2017-07-03T16:10:00Z"/>
          <w:rFonts w:ascii="Cambria" w:hAnsi="Cambria"/>
          <w:i/>
          <w:lang w:val="nl-NL"/>
          <w:rPrChange w:id="579" w:author="jorn de bruin" w:date="2017-07-03T16:10:00Z">
            <w:rPr>
              <w:del w:id="580" w:author="jorn de bruin" w:date="2017-07-03T16:10:00Z"/>
              <w:rFonts w:ascii="Cambria" w:hAnsi="Cambria"/>
              <w:i/>
              <w:color w:val="00B050"/>
              <w:lang w:val="nl-NL"/>
            </w:rPr>
          </w:rPrChange>
        </w:rPr>
      </w:pPr>
      <w:r w:rsidRPr="00B54BFA">
        <w:rPr>
          <w:rFonts w:ascii="Cambria" w:eastAsiaTheme="minorEastAsia" w:hAnsi="Cambria"/>
          <w:i/>
          <w:lang w:val="nl-NL" w:eastAsia="nl-NL"/>
          <w:rPrChange w:id="581" w:author="jorn de bruin" w:date="2017-07-03T16:10:00Z">
            <w:rPr>
              <w:rFonts w:ascii="Cambria" w:eastAsiaTheme="minorEastAsia" w:hAnsi="Cambria"/>
              <w:i/>
              <w:color w:val="00B050"/>
              <w:lang w:val="nl-NL" w:eastAsia="nl-NL"/>
            </w:rPr>
          </w:rPrChange>
        </w:rPr>
        <w:t>Menu</w:t>
      </w:r>
    </w:p>
    <w:p w14:paraId="68A8032F" w14:textId="7B1961A0" w:rsidR="000C51C9" w:rsidRPr="00B54BFA" w:rsidRDefault="000C51C9" w:rsidP="00B54BFA">
      <w:pPr>
        <w:pStyle w:val="Lijstalinea"/>
        <w:widowControl/>
        <w:numPr>
          <w:ilvl w:val="0"/>
          <w:numId w:val="34"/>
        </w:numPr>
        <w:contextualSpacing/>
        <w:rPr>
          <w:rFonts w:ascii="Cambria" w:hAnsi="Cambria"/>
          <w:i/>
          <w:lang w:val="nl-NL"/>
          <w:rPrChange w:id="582" w:author="jorn de bruin" w:date="2017-07-03T16:10:00Z">
            <w:rPr>
              <w:rFonts w:ascii="Cambria" w:hAnsi="Cambria"/>
              <w:i/>
              <w:color w:val="00B050"/>
              <w:lang w:val="nl-NL"/>
            </w:rPr>
          </w:rPrChange>
        </w:rPr>
        <w:pPrChange w:id="583" w:author="jorn de bruin" w:date="2017-07-03T16:10:00Z">
          <w:pPr>
            <w:pStyle w:val="Lijstalinea"/>
            <w:widowControl/>
            <w:numPr>
              <w:ilvl w:val="1"/>
              <w:numId w:val="34"/>
            </w:numPr>
            <w:ind w:left="1080" w:hanging="360"/>
            <w:contextualSpacing/>
          </w:pPr>
        </w:pPrChange>
      </w:pPr>
      <w:del w:id="584" w:author="jorn de bruin" w:date="2017-07-03T16:10:00Z">
        <w:r w:rsidRPr="00B54BFA" w:rsidDel="00B54BFA">
          <w:rPr>
            <w:rFonts w:ascii="Cambria" w:hAnsi="Cambria"/>
            <w:i/>
            <w:lang w:val="nl-NL"/>
            <w:rPrChange w:id="585" w:author="jorn de bruin" w:date="2017-07-03T16:10:00Z">
              <w:rPr>
                <w:rFonts w:ascii="Cambria" w:hAnsi="Cambria"/>
                <w:i/>
                <w:color w:val="00B050"/>
                <w:lang w:val="nl-NL"/>
              </w:rPr>
            </w:rPrChange>
          </w:rPr>
          <w:delText>Hoofdmenu</w:delText>
        </w:r>
      </w:del>
    </w:p>
    <w:p w14:paraId="108F0FB3" w14:textId="6EF22161" w:rsidR="000C51C9" w:rsidRPr="00B54BFA" w:rsidDel="00B54BFA" w:rsidRDefault="003D7264" w:rsidP="00CF4DCA">
      <w:pPr>
        <w:pStyle w:val="Lijstalinea"/>
        <w:widowControl/>
        <w:numPr>
          <w:ilvl w:val="1"/>
          <w:numId w:val="34"/>
        </w:numPr>
        <w:contextualSpacing/>
        <w:rPr>
          <w:del w:id="586" w:author="jorn de bruin" w:date="2017-07-03T16:10:00Z"/>
          <w:rFonts w:ascii="Cambria" w:eastAsiaTheme="minorEastAsia" w:hAnsi="Cambria"/>
          <w:i/>
          <w:lang w:val="nl-NL" w:eastAsia="nl-NL"/>
          <w:rPrChange w:id="587" w:author="jorn de bruin" w:date="2017-07-03T16:10:00Z">
            <w:rPr>
              <w:del w:id="588" w:author="jorn de bruin" w:date="2017-07-03T16:10:00Z"/>
              <w:rFonts w:ascii="Cambria" w:eastAsiaTheme="minorEastAsia" w:hAnsi="Cambria"/>
              <w:i/>
              <w:color w:val="00B050"/>
              <w:lang w:val="nl-NL" w:eastAsia="nl-NL"/>
            </w:rPr>
          </w:rPrChange>
        </w:rPr>
      </w:pPr>
      <w:ins w:id="589" w:author="jorn de bruin" w:date="2017-07-03T16:25:00Z">
        <w:r>
          <w:rPr>
            <w:rFonts w:ascii="Cambria" w:hAnsi="Cambria"/>
            <w:i/>
            <w:lang w:val="nl-NL"/>
          </w:rPr>
          <w:t>FAQ</w:t>
        </w:r>
      </w:ins>
      <w:del w:id="590" w:author="jorn de bruin" w:date="2017-07-03T16:10:00Z">
        <w:r w:rsidR="000C51C9" w:rsidRPr="00B54BFA" w:rsidDel="00B54BFA">
          <w:rPr>
            <w:rFonts w:ascii="Cambria" w:hAnsi="Cambria"/>
            <w:i/>
            <w:lang w:val="nl-NL"/>
            <w:rPrChange w:id="591" w:author="jorn de bruin" w:date="2017-07-03T16:10:00Z">
              <w:rPr>
                <w:rFonts w:ascii="Cambria" w:hAnsi="Cambria"/>
                <w:i/>
                <w:color w:val="00B050"/>
                <w:lang w:val="nl-NL"/>
              </w:rPr>
            </w:rPrChange>
          </w:rPr>
          <w:delText>Submenu</w:delText>
        </w:r>
      </w:del>
    </w:p>
    <w:p w14:paraId="15099FCF" w14:textId="77777777" w:rsidR="003D7264" w:rsidRDefault="003D7264" w:rsidP="00CF4DCA">
      <w:pPr>
        <w:pStyle w:val="Lijstalinea"/>
        <w:widowControl/>
        <w:numPr>
          <w:ilvl w:val="0"/>
          <w:numId w:val="34"/>
        </w:numPr>
        <w:contextualSpacing/>
        <w:rPr>
          <w:ins w:id="592" w:author="jorn de bruin" w:date="2017-07-03T16:24:00Z"/>
          <w:rFonts w:ascii="Cambria" w:eastAsiaTheme="minorEastAsia" w:hAnsi="Cambria"/>
          <w:i/>
          <w:lang w:val="nl-NL" w:eastAsia="nl-NL"/>
        </w:rPr>
      </w:pPr>
    </w:p>
    <w:p w14:paraId="7438E087" w14:textId="7ACC91FD" w:rsidR="003D7264" w:rsidRPr="00B54BFA" w:rsidRDefault="000C51C9" w:rsidP="00CF4DCA">
      <w:pPr>
        <w:pStyle w:val="Lijstalinea"/>
        <w:widowControl/>
        <w:numPr>
          <w:ilvl w:val="0"/>
          <w:numId w:val="34"/>
        </w:numPr>
        <w:contextualSpacing/>
        <w:rPr>
          <w:rFonts w:ascii="Cambria" w:eastAsiaTheme="minorEastAsia" w:hAnsi="Cambria"/>
          <w:i/>
          <w:lang w:val="nl-NL" w:eastAsia="nl-NL"/>
          <w:rPrChange w:id="593" w:author="jorn de bruin" w:date="2017-07-03T16:10:00Z">
            <w:rPr>
              <w:rFonts w:ascii="Cambria" w:eastAsiaTheme="minorEastAsia" w:hAnsi="Cambria"/>
              <w:i/>
              <w:color w:val="00B050"/>
              <w:lang w:val="nl-NL" w:eastAsia="nl-NL"/>
            </w:rPr>
          </w:rPrChange>
        </w:rPr>
      </w:pPr>
      <w:del w:id="594" w:author="jorn de bruin" w:date="2017-07-03T16:24:00Z">
        <w:r w:rsidRPr="00B54BFA" w:rsidDel="003D7264">
          <w:rPr>
            <w:rFonts w:ascii="Cambria" w:eastAsiaTheme="minorEastAsia" w:hAnsi="Cambria"/>
            <w:i/>
            <w:lang w:val="nl-NL" w:eastAsia="nl-NL"/>
            <w:rPrChange w:id="595" w:author="jorn de bruin" w:date="2017-07-03T16:10:00Z">
              <w:rPr>
                <w:rFonts w:ascii="Cambria" w:eastAsiaTheme="minorEastAsia" w:hAnsi="Cambria"/>
                <w:i/>
                <w:color w:val="00B050"/>
                <w:lang w:val="nl-NL" w:eastAsia="nl-NL"/>
              </w:rPr>
            </w:rPrChange>
          </w:rPr>
          <w:delText>Belangrijke items op home-pagina</w:delText>
        </w:r>
      </w:del>
      <w:ins w:id="596" w:author="jorn de bruin" w:date="2017-07-03T16:16:00Z">
        <w:r w:rsidR="003D7264">
          <w:rPr>
            <w:rFonts w:ascii="Cambria" w:eastAsiaTheme="minorEastAsia" w:hAnsi="Cambria"/>
            <w:i/>
            <w:lang w:val="nl-NL" w:eastAsia="nl-NL"/>
          </w:rPr>
          <w:t>Info</w:t>
        </w:r>
      </w:ins>
    </w:p>
    <w:p w14:paraId="24474CBD" w14:textId="6F8C720F" w:rsidR="000C51C9" w:rsidRPr="00B54BFA" w:rsidRDefault="000C51C9" w:rsidP="00CF4DCA">
      <w:pPr>
        <w:pStyle w:val="Lijstalinea"/>
        <w:widowControl/>
        <w:numPr>
          <w:ilvl w:val="0"/>
          <w:numId w:val="34"/>
        </w:numPr>
        <w:contextualSpacing/>
        <w:rPr>
          <w:rFonts w:ascii="Cambria" w:eastAsiaTheme="minorEastAsia" w:hAnsi="Cambria"/>
          <w:i/>
          <w:lang w:val="nl-NL" w:eastAsia="nl-NL"/>
          <w:rPrChange w:id="597" w:author="jorn de bruin" w:date="2017-07-03T16:10:00Z">
            <w:rPr>
              <w:rFonts w:ascii="Cambria" w:eastAsiaTheme="minorEastAsia" w:hAnsi="Cambria"/>
              <w:i/>
              <w:color w:val="00B050"/>
              <w:lang w:val="nl-NL" w:eastAsia="nl-NL"/>
            </w:rPr>
          </w:rPrChange>
        </w:rPr>
      </w:pPr>
      <w:del w:id="598" w:author="jorn de bruin" w:date="2017-07-03T16:10:00Z">
        <w:r w:rsidRPr="00B54BFA" w:rsidDel="00B54BFA">
          <w:rPr>
            <w:rFonts w:ascii="Cambria" w:hAnsi="Cambria"/>
            <w:i/>
            <w:lang w:val="nl-NL"/>
            <w:rPrChange w:id="599" w:author="jorn de bruin" w:date="2017-07-03T16:10:00Z">
              <w:rPr>
                <w:rFonts w:ascii="Cambria" w:hAnsi="Cambria"/>
                <w:i/>
                <w:color w:val="00B050"/>
                <w:lang w:val="nl-NL"/>
              </w:rPr>
            </w:rPrChange>
          </w:rPr>
          <w:delText>Zoekfunctie</w:delText>
        </w:r>
      </w:del>
      <w:ins w:id="600" w:author="jorn de bruin" w:date="2017-07-03T16:10:00Z">
        <w:r w:rsidR="00B54BFA">
          <w:rPr>
            <w:rFonts w:ascii="Cambria" w:hAnsi="Cambria"/>
            <w:i/>
            <w:lang w:val="nl-NL"/>
          </w:rPr>
          <w:t>Login</w:t>
        </w:r>
      </w:ins>
    </w:p>
    <w:p w14:paraId="5E57ACB3" w14:textId="33FC6A86" w:rsidR="000C51C9" w:rsidRPr="00B54BFA" w:rsidRDefault="00B54BFA" w:rsidP="00CF4DCA">
      <w:pPr>
        <w:pStyle w:val="Lijstalinea"/>
        <w:widowControl/>
        <w:numPr>
          <w:ilvl w:val="0"/>
          <w:numId w:val="34"/>
        </w:numPr>
        <w:contextualSpacing/>
        <w:rPr>
          <w:rFonts w:ascii="Cambria" w:eastAsiaTheme="minorEastAsia" w:hAnsi="Cambria"/>
          <w:i/>
          <w:lang w:val="nl-NL" w:eastAsia="nl-NL"/>
          <w:rPrChange w:id="601" w:author="jorn de bruin" w:date="2017-07-03T16:10:00Z">
            <w:rPr>
              <w:rFonts w:ascii="Cambria" w:eastAsiaTheme="minorEastAsia" w:hAnsi="Cambria"/>
              <w:i/>
              <w:color w:val="00B050"/>
              <w:lang w:val="nl-NL" w:eastAsia="nl-NL"/>
            </w:rPr>
          </w:rPrChange>
        </w:rPr>
      </w:pPr>
      <w:proofErr w:type="spellStart"/>
      <w:ins w:id="602" w:author="jorn de bruin" w:date="2017-07-03T16:10:00Z">
        <w:r>
          <w:rPr>
            <w:rFonts w:ascii="Cambria" w:eastAsiaTheme="minorEastAsia" w:hAnsi="Cambria"/>
            <w:i/>
            <w:lang w:val="nl-NL" w:eastAsia="nl-NL"/>
          </w:rPr>
          <w:t>Sign</w:t>
        </w:r>
        <w:proofErr w:type="spellEnd"/>
        <w:r>
          <w:rPr>
            <w:rFonts w:ascii="Cambria" w:eastAsiaTheme="minorEastAsia" w:hAnsi="Cambria"/>
            <w:i/>
            <w:lang w:val="nl-NL" w:eastAsia="nl-NL"/>
          </w:rPr>
          <w:t xml:space="preserve"> in</w:t>
        </w:r>
      </w:ins>
      <w:del w:id="603" w:author="jorn de bruin" w:date="2017-07-03T16:10:00Z">
        <w:r w:rsidR="000C51C9" w:rsidRPr="00B54BFA" w:rsidDel="00B54BFA">
          <w:rPr>
            <w:rFonts w:ascii="Cambria" w:hAnsi="Cambria"/>
            <w:i/>
            <w:lang w:val="nl-NL"/>
            <w:rPrChange w:id="604" w:author="jorn de bruin" w:date="2017-07-03T16:10:00Z">
              <w:rPr>
                <w:rFonts w:ascii="Cambria" w:hAnsi="Cambria"/>
                <w:i/>
                <w:color w:val="00B050"/>
                <w:lang w:val="nl-NL"/>
              </w:rPr>
            </w:rPrChange>
          </w:rPr>
          <w:delText>B</w:delText>
        </w:r>
        <w:r w:rsidR="000C51C9" w:rsidRPr="00B54BFA" w:rsidDel="00B54BFA">
          <w:rPr>
            <w:rFonts w:ascii="Cambria" w:eastAsiaTheme="minorEastAsia" w:hAnsi="Cambria"/>
            <w:i/>
            <w:lang w:val="nl-NL" w:eastAsia="nl-NL"/>
            <w:rPrChange w:id="605" w:author="jorn de bruin" w:date="2017-07-03T16:10:00Z">
              <w:rPr>
                <w:rFonts w:ascii="Cambria" w:eastAsiaTheme="minorEastAsia" w:hAnsi="Cambria"/>
                <w:i/>
                <w:color w:val="00B050"/>
                <w:lang w:val="nl-NL" w:eastAsia="nl-NL"/>
              </w:rPr>
            </w:rPrChange>
          </w:rPr>
          <w:delText>readcrumbs</w:delText>
        </w:r>
      </w:del>
    </w:p>
    <w:p w14:paraId="64893826" w14:textId="77777777" w:rsidR="000C51C9" w:rsidRPr="00B54BFA" w:rsidRDefault="000C51C9" w:rsidP="00B54BFA">
      <w:pPr>
        <w:widowControl/>
        <w:contextualSpacing/>
        <w:rPr>
          <w:rFonts w:ascii="Cambria" w:eastAsiaTheme="minorEastAsia" w:hAnsi="Cambria"/>
          <w:i/>
          <w:lang w:val="nl-NL" w:eastAsia="nl-NL"/>
          <w:rPrChange w:id="606" w:author="jorn de bruin" w:date="2017-07-03T16:10:00Z">
            <w:rPr>
              <w:rFonts w:ascii="Cambria" w:eastAsiaTheme="minorEastAsia" w:hAnsi="Cambria"/>
              <w:i/>
              <w:color w:val="00B050"/>
              <w:lang w:val="nl-NL" w:eastAsia="nl-NL"/>
            </w:rPr>
          </w:rPrChange>
        </w:rPr>
        <w:pPrChange w:id="607" w:author="jorn de bruin" w:date="2017-07-03T16:10:00Z">
          <w:pPr>
            <w:pStyle w:val="Lijstalinea"/>
            <w:widowControl/>
            <w:numPr>
              <w:numId w:val="34"/>
            </w:numPr>
            <w:ind w:left="360" w:hanging="360"/>
            <w:contextualSpacing/>
          </w:pPr>
        </w:pPrChange>
      </w:pPr>
      <w:del w:id="608" w:author="jorn de bruin" w:date="2017-07-03T16:10:00Z">
        <w:r w:rsidRPr="00B54BFA" w:rsidDel="00B54BFA">
          <w:rPr>
            <w:rFonts w:ascii="Cambria" w:hAnsi="Cambria"/>
            <w:i/>
            <w:lang w:val="nl-NL"/>
            <w:rPrChange w:id="609" w:author="jorn de bruin" w:date="2017-07-03T16:10:00Z">
              <w:rPr>
                <w:rFonts w:ascii="Cambria" w:hAnsi="Cambria"/>
                <w:i/>
                <w:color w:val="00B050"/>
                <w:lang w:val="nl-NL"/>
              </w:rPr>
            </w:rPrChange>
          </w:rPr>
          <w:delText>S</w:delText>
        </w:r>
        <w:r w:rsidRPr="00B54BFA" w:rsidDel="00B54BFA">
          <w:rPr>
            <w:rFonts w:ascii="Cambria" w:eastAsiaTheme="minorEastAsia" w:hAnsi="Cambria"/>
            <w:i/>
            <w:lang w:val="nl-NL" w:eastAsia="nl-NL"/>
            <w:rPrChange w:id="610" w:author="jorn de bruin" w:date="2017-07-03T16:10:00Z">
              <w:rPr>
                <w:rFonts w:ascii="Cambria" w:eastAsiaTheme="minorEastAsia" w:hAnsi="Cambria"/>
                <w:i/>
                <w:color w:val="00B050"/>
                <w:lang w:val="nl-NL" w:eastAsia="nl-NL"/>
              </w:rPr>
            </w:rPrChange>
          </w:rPr>
          <w:delText>itemap</w:delText>
        </w:r>
      </w:del>
    </w:p>
    <w:p w14:paraId="7F3C03EF" w14:textId="77777777" w:rsidR="000C51C9" w:rsidRPr="00CF4DCA" w:rsidRDefault="000C51C9" w:rsidP="000C51C9">
      <w:pPr>
        <w:rPr>
          <w:rFonts w:ascii="Cambria" w:hAnsi="Cambria"/>
          <w:i/>
          <w:color w:val="00B050"/>
          <w:lang w:val="nl-NL"/>
        </w:rPr>
      </w:pPr>
    </w:p>
    <w:p w14:paraId="4F8631AE" w14:textId="2E02D8E2" w:rsidR="003D7264" w:rsidRDefault="003D7264" w:rsidP="000C51C9">
      <w:pPr>
        <w:rPr>
          <w:ins w:id="611" w:author="jorn de bruin" w:date="2017-07-03T16:22:00Z"/>
          <w:rFonts w:ascii="Cambria" w:hAnsi="Cambria"/>
          <w:i/>
          <w:color w:val="00B050"/>
          <w:lang w:val="nl-NL"/>
        </w:rPr>
      </w:pPr>
    </w:p>
    <w:p w14:paraId="3E4722AE" w14:textId="58C35C65" w:rsidR="003D7264" w:rsidRDefault="003D7264" w:rsidP="000C51C9">
      <w:pPr>
        <w:rPr>
          <w:ins w:id="612" w:author="jorn de bruin" w:date="2017-07-03T16:22:00Z"/>
          <w:rFonts w:ascii="Cambria" w:hAnsi="Cambria"/>
          <w:i/>
          <w:color w:val="00B050"/>
          <w:lang w:val="nl-NL"/>
        </w:rPr>
      </w:pPr>
    </w:p>
    <w:p w14:paraId="59BC769E" w14:textId="43DE32CF" w:rsidR="003D7264" w:rsidRDefault="003D7264" w:rsidP="000C51C9">
      <w:pPr>
        <w:rPr>
          <w:ins w:id="613" w:author="jorn de bruin" w:date="2017-07-03T16:22:00Z"/>
          <w:rFonts w:ascii="Cambria" w:hAnsi="Cambria"/>
          <w:i/>
          <w:color w:val="00B050"/>
          <w:lang w:val="nl-NL"/>
        </w:rPr>
      </w:pPr>
    </w:p>
    <w:p w14:paraId="3E500524" w14:textId="0D5822B9" w:rsidR="003D7264" w:rsidRDefault="003D7264" w:rsidP="000C51C9">
      <w:pPr>
        <w:rPr>
          <w:ins w:id="614" w:author="jorn de bruin" w:date="2017-07-03T16:23:00Z"/>
          <w:rFonts w:ascii="Cambria" w:hAnsi="Cambria"/>
          <w:i/>
          <w:color w:val="00B050"/>
          <w:lang w:val="nl-NL"/>
        </w:rPr>
      </w:pPr>
    </w:p>
    <w:p w14:paraId="0938D6A5" w14:textId="0A6D0788" w:rsidR="003D7264" w:rsidRDefault="003D7264" w:rsidP="000C51C9">
      <w:pPr>
        <w:rPr>
          <w:ins w:id="615" w:author="jorn de bruin" w:date="2017-07-03T16:23:00Z"/>
          <w:rFonts w:ascii="Cambria" w:hAnsi="Cambria"/>
          <w:i/>
          <w:color w:val="00B050"/>
          <w:lang w:val="nl-NL"/>
        </w:rPr>
      </w:pPr>
    </w:p>
    <w:p w14:paraId="13C6AE45" w14:textId="271C0121" w:rsidR="003D7264" w:rsidRDefault="003D7264" w:rsidP="000C51C9">
      <w:pPr>
        <w:rPr>
          <w:ins w:id="616" w:author="jorn de bruin" w:date="2017-07-03T16:23:00Z"/>
          <w:rFonts w:ascii="Cambria" w:hAnsi="Cambria"/>
          <w:i/>
          <w:color w:val="00B050"/>
          <w:lang w:val="nl-NL"/>
        </w:rPr>
      </w:pPr>
    </w:p>
    <w:p w14:paraId="78642381" w14:textId="201EE6CF" w:rsidR="003D7264" w:rsidRDefault="003D7264" w:rsidP="000C51C9">
      <w:pPr>
        <w:rPr>
          <w:ins w:id="617" w:author="jorn de bruin" w:date="2017-07-03T16:23:00Z"/>
          <w:rFonts w:ascii="Cambria" w:hAnsi="Cambria"/>
          <w:i/>
          <w:color w:val="00B050"/>
          <w:lang w:val="nl-NL"/>
        </w:rPr>
      </w:pPr>
    </w:p>
    <w:p w14:paraId="5C89573C" w14:textId="5D073B67" w:rsidR="003D7264" w:rsidRDefault="003D7264" w:rsidP="000C51C9">
      <w:pPr>
        <w:rPr>
          <w:ins w:id="618" w:author="jorn de bruin" w:date="2017-07-03T16:23:00Z"/>
          <w:rFonts w:ascii="Cambria" w:hAnsi="Cambria"/>
          <w:i/>
          <w:color w:val="00B050"/>
          <w:lang w:val="nl-NL"/>
        </w:rPr>
      </w:pPr>
    </w:p>
    <w:p w14:paraId="797ED2A1" w14:textId="01FC9BA8" w:rsidR="003D7264" w:rsidRDefault="003D7264" w:rsidP="000C51C9">
      <w:pPr>
        <w:rPr>
          <w:ins w:id="619" w:author="jorn de bruin" w:date="2017-07-03T16:23:00Z"/>
          <w:rFonts w:ascii="Cambria" w:hAnsi="Cambria"/>
          <w:i/>
          <w:color w:val="00B050"/>
          <w:lang w:val="nl-NL"/>
        </w:rPr>
      </w:pPr>
    </w:p>
    <w:p w14:paraId="52EC31D5" w14:textId="68B741AD" w:rsidR="003D7264" w:rsidRDefault="003D7264" w:rsidP="000C51C9">
      <w:pPr>
        <w:rPr>
          <w:ins w:id="620" w:author="jorn de bruin" w:date="2017-07-03T16:23:00Z"/>
          <w:rFonts w:ascii="Cambria" w:hAnsi="Cambria"/>
          <w:i/>
          <w:color w:val="00B050"/>
          <w:lang w:val="nl-NL"/>
        </w:rPr>
      </w:pPr>
    </w:p>
    <w:p w14:paraId="595F73F2" w14:textId="28568A17" w:rsidR="003D7264" w:rsidRDefault="003D7264" w:rsidP="000C51C9">
      <w:pPr>
        <w:rPr>
          <w:ins w:id="621" w:author="jorn de bruin" w:date="2017-07-03T16:23:00Z"/>
          <w:rFonts w:ascii="Cambria" w:hAnsi="Cambria"/>
          <w:i/>
          <w:color w:val="00B050"/>
          <w:lang w:val="nl-NL"/>
        </w:rPr>
      </w:pPr>
    </w:p>
    <w:p w14:paraId="1AFC6402" w14:textId="199FD6D2" w:rsidR="003D7264" w:rsidRDefault="003D7264" w:rsidP="000C51C9">
      <w:pPr>
        <w:rPr>
          <w:ins w:id="622" w:author="jorn de bruin" w:date="2017-07-03T16:23:00Z"/>
          <w:rFonts w:ascii="Cambria" w:hAnsi="Cambria"/>
          <w:i/>
          <w:color w:val="00B050"/>
          <w:lang w:val="nl-NL"/>
        </w:rPr>
      </w:pPr>
    </w:p>
    <w:p w14:paraId="2400E858" w14:textId="30A903AC" w:rsidR="003D7264" w:rsidRDefault="003D7264" w:rsidP="000C51C9">
      <w:pPr>
        <w:rPr>
          <w:ins w:id="623" w:author="jorn de bruin" w:date="2017-07-03T16:23:00Z"/>
          <w:rFonts w:ascii="Cambria" w:hAnsi="Cambria"/>
          <w:i/>
          <w:color w:val="00B050"/>
          <w:lang w:val="nl-NL"/>
        </w:rPr>
      </w:pPr>
    </w:p>
    <w:p w14:paraId="5EFEA138" w14:textId="7807510F" w:rsidR="003D7264" w:rsidRDefault="003D7264" w:rsidP="000C51C9">
      <w:pPr>
        <w:rPr>
          <w:ins w:id="624" w:author="jorn de bruin" w:date="2017-07-03T16:23:00Z"/>
          <w:rFonts w:ascii="Cambria" w:hAnsi="Cambria"/>
          <w:i/>
          <w:color w:val="00B050"/>
          <w:lang w:val="nl-NL"/>
        </w:rPr>
      </w:pPr>
    </w:p>
    <w:p w14:paraId="4BBD94C0" w14:textId="38BD0ED9" w:rsidR="003D7264" w:rsidRDefault="003D7264" w:rsidP="000C51C9">
      <w:pPr>
        <w:rPr>
          <w:ins w:id="625" w:author="jorn de bruin" w:date="2017-07-03T16:23:00Z"/>
          <w:rFonts w:ascii="Cambria" w:hAnsi="Cambria"/>
          <w:i/>
          <w:color w:val="00B050"/>
          <w:lang w:val="nl-NL"/>
        </w:rPr>
      </w:pPr>
    </w:p>
    <w:p w14:paraId="47EF79D7" w14:textId="44E8ECE2" w:rsidR="003D7264" w:rsidRPr="003D7264" w:rsidRDefault="003D7264" w:rsidP="003D7264">
      <w:pPr>
        <w:jc w:val="center"/>
        <w:rPr>
          <w:ins w:id="626" w:author="jorn de bruin" w:date="2017-07-03T16:22:00Z"/>
          <w:rFonts w:ascii="Cambria" w:hAnsi="Cambria"/>
          <w:i/>
          <w:sz w:val="36"/>
          <w:lang w:val="nl-NL"/>
          <w:rPrChange w:id="627" w:author="jorn de bruin" w:date="2017-07-03T16:23:00Z">
            <w:rPr>
              <w:ins w:id="628" w:author="jorn de bruin" w:date="2017-07-03T16:22:00Z"/>
              <w:rFonts w:ascii="Cambria" w:hAnsi="Cambria"/>
              <w:i/>
              <w:color w:val="00B050"/>
              <w:lang w:val="nl-NL"/>
            </w:rPr>
          </w:rPrChange>
        </w:rPr>
        <w:pPrChange w:id="629" w:author="jorn de bruin" w:date="2017-07-03T16:23:00Z">
          <w:pPr/>
        </w:pPrChange>
      </w:pPr>
      <w:ins w:id="630" w:author="jorn de bruin" w:date="2017-07-03T16:23:00Z">
        <w:r>
          <w:rPr>
            <w:rFonts w:ascii="Cambria" w:hAnsi="Cambria"/>
            <w:i/>
            <w:sz w:val="36"/>
            <w:lang w:val="nl-NL"/>
          </w:rPr>
          <w:lastRenderedPageBreak/>
          <w:t>home</w:t>
        </w:r>
      </w:ins>
    </w:p>
    <w:p w14:paraId="7DAFE6C9" w14:textId="50DFAC7D" w:rsidR="003D7264" w:rsidRPr="002C6AE6" w:rsidRDefault="002C6AE6" w:rsidP="000C51C9">
      <w:pPr>
        <w:rPr>
          <w:ins w:id="631" w:author="jorn de bruin" w:date="2017-07-03T16:22:00Z"/>
          <w:rPrChange w:id="632" w:author="jorn de bruin" w:date="2017-07-03T17:06:00Z">
            <w:rPr>
              <w:ins w:id="633" w:author="jorn de bruin" w:date="2017-07-03T16:22:00Z"/>
              <w:rFonts w:ascii="Cambria" w:hAnsi="Cambria"/>
              <w:i/>
              <w:color w:val="00B050"/>
              <w:lang w:val="nl-NL"/>
            </w:rPr>
          </w:rPrChange>
        </w:rPr>
      </w:pPr>
      <w:ins w:id="634" w:author="jorn de bruin" w:date="2017-07-03T17:06:00Z">
        <w:r>
          <w:rPr>
            <w:noProof/>
          </w:rPr>
          <w:drawing>
            <wp:inline distT="0" distB="0" distL="0" distR="0" wp14:anchorId="2FE91645" wp14:editId="07A481AD">
              <wp:extent cx="5734050" cy="322516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225165"/>
                      </a:xfrm>
                      <a:prstGeom prst="rect">
                        <a:avLst/>
                      </a:prstGeom>
                    </pic:spPr>
                  </pic:pic>
                </a:graphicData>
              </a:graphic>
            </wp:inline>
          </w:drawing>
        </w:r>
      </w:ins>
    </w:p>
    <w:p w14:paraId="4CC3AAFC" w14:textId="77777777" w:rsidR="003D7264" w:rsidRDefault="003D7264" w:rsidP="000C51C9">
      <w:pPr>
        <w:rPr>
          <w:ins w:id="635" w:author="jorn de bruin" w:date="2017-07-03T16:23:00Z"/>
          <w:rFonts w:ascii="Cambria" w:hAnsi="Cambria"/>
          <w:i/>
          <w:color w:val="00B050"/>
          <w:lang w:val="nl-NL"/>
        </w:rPr>
      </w:pPr>
    </w:p>
    <w:p w14:paraId="760950E5" w14:textId="77777777" w:rsidR="003D7264" w:rsidRDefault="003D7264" w:rsidP="000C51C9">
      <w:pPr>
        <w:rPr>
          <w:ins w:id="636" w:author="jorn de bruin" w:date="2017-07-03T16:23:00Z"/>
          <w:rFonts w:ascii="Cambria" w:hAnsi="Cambria"/>
          <w:i/>
          <w:color w:val="00B050"/>
          <w:lang w:val="nl-NL"/>
        </w:rPr>
      </w:pPr>
    </w:p>
    <w:p w14:paraId="3C6FEAE0" w14:textId="3D9094A5" w:rsidR="000C51C9" w:rsidRPr="00CF4DCA" w:rsidDel="003D7264" w:rsidRDefault="003D7264" w:rsidP="003D7264">
      <w:pPr>
        <w:jc w:val="center"/>
        <w:rPr>
          <w:del w:id="637" w:author="jorn de bruin" w:date="2017-07-03T16:21:00Z"/>
          <w:rFonts w:ascii="Cambria" w:hAnsi="Cambria"/>
          <w:i/>
          <w:color w:val="00B050"/>
          <w:lang w:val="nl-NL"/>
        </w:rPr>
        <w:pPrChange w:id="638" w:author="jorn de bruin" w:date="2017-07-03T16:23:00Z">
          <w:pPr/>
        </w:pPrChange>
      </w:pPr>
      <w:ins w:id="639" w:author="jorn de bruin" w:date="2017-07-03T16:23:00Z">
        <w:r>
          <w:rPr>
            <w:rFonts w:ascii="Cambria" w:hAnsi="Cambria"/>
            <w:i/>
            <w:sz w:val="36"/>
            <w:lang w:val="nl-NL"/>
          </w:rPr>
          <w:t>info</w:t>
        </w:r>
      </w:ins>
      <w:del w:id="640" w:author="jorn de bruin" w:date="2017-07-03T16:21:00Z">
        <w:r w:rsidR="000C51C9" w:rsidRPr="00CF4DCA" w:rsidDel="003D7264">
          <w:rPr>
            <w:rFonts w:ascii="Cambria" w:hAnsi="Cambria"/>
            <w:i/>
            <w:color w:val="00B050"/>
            <w:lang w:val="nl-NL"/>
          </w:rPr>
          <w:delText xml:space="preserve">Het </w:delText>
        </w:r>
        <w:r w:rsidR="000C51C9" w:rsidRPr="00CF4DCA" w:rsidDel="003D7264">
          <w:rPr>
            <w:rFonts w:ascii="Cambria" w:hAnsi="Cambria"/>
            <w:b/>
            <w:i/>
            <w:color w:val="00B050"/>
            <w:lang w:val="nl-NL"/>
          </w:rPr>
          <w:delText>menu</w:delText>
        </w:r>
        <w:r w:rsidR="000C51C9" w:rsidRPr="00CF4DCA" w:rsidDel="003D7264">
          <w:rPr>
            <w:rFonts w:ascii="Cambria" w:hAnsi="Cambria"/>
            <w:i/>
            <w:color w:val="00B050"/>
            <w:lang w:val="nl-NL"/>
          </w:rPr>
          <w:delText xml:space="preserve"> is het belangrijkst, dat zorgt namelijk voor de informatiestructuur.</w:delText>
        </w:r>
      </w:del>
    </w:p>
    <w:p w14:paraId="2C926160" w14:textId="6B85D2DB" w:rsidR="000C51C9" w:rsidRPr="00CF4DCA" w:rsidDel="003D7264" w:rsidRDefault="000C51C9" w:rsidP="003D7264">
      <w:pPr>
        <w:jc w:val="center"/>
        <w:rPr>
          <w:del w:id="641" w:author="jorn de bruin" w:date="2017-07-03T16:21:00Z"/>
          <w:rFonts w:ascii="Cambria" w:hAnsi="Cambria"/>
          <w:i/>
          <w:color w:val="00B050"/>
          <w:lang w:val="nl-NL"/>
        </w:rPr>
        <w:pPrChange w:id="642" w:author="jorn de bruin" w:date="2017-07-03T16:23:00Z">
          <w:pPr/>
        </w:pPrChange>
      </w:pPr>
      <w:del w:id="643" w:author="jorn de bruin" w:date="2017-07-03T16:21:00Z">
        <w:r w:rsidRPr="00CF4DCA" w:rsidDel="003D7264">
          <w:rPr>
            <w:rFonts w:ascii="Cambria" w:hAnsi="Cambria"/>
            <w:i/>
            <w:color w:val="00B050"/>
            <w:lang w:val="nl-NL"/>
          </w:rPr>
          <w:delText>Beperk het menu tot vijf à negen hyperlinks. Zorg er verder voor dat de menustructuur er op elke pagina hetzelfde uitziet en zorg ervoor dat op elke pagina de home-pagina met één klik bereikbaar is. Zorg er tot slot voor dat een pagina met één klik of met twee klikken bereikbaar is.</w:delText>
        </w:r>
      </w:del>
    </w:p>
    <w:p w14:paraId="06AE7D17" w14:textId="2D332220" w:rsidR="000C51C9" w:rsidRPr="00CF4DCA" w:rsidDel="003D7264" w:rsidRDefault="000C51C9" w:rsidP="003D7264">
      <w:pPr>
        <w:jc w:val="center"/>
        <w:rPr>
          <w:del w:id="644" w:author="jorn de bruin" w:date="2017-07-03T16:21:00Z"/>
          <w:rFonts w:ascii="Cambria" w:hAnsi="Cambria"/>
          <w:i/>
          <w:color w:val="00B050"/>
          <w:lang w:val="nl-NL"/>
        </w:rPr>
        <w:pPrChange w:id="645" w:author="jorn de bruin" w:date="2017-07-03T16:23:00Z">
          <w:pPr/>
        </w:pPrChange>
      </w:pPr>
      <w:del w:id="646" w:author="jorn de bruin" w:date="2017-07-03T16:21:00Z">
        <w:r w:rsidRPr="00CF4DCA" w:rsidDel="003D7264">
          <w:rPr>
            <w:rFonts w:ascii="Cambria" w:hAnsi="Cambria"/>
            <w:i/>
            <w:color w:val="00B050"/>
            <w:lang w:val="nl-NL"/>
          </w:rPr>
          <w:delText>Geef de menuonderdelen logische en duidelijke namen. Gebruik dus geen termen als mailform of lijst met producten. Mailform is een technische term en moet dus vervangen worden door een duidelijkere term. Lijst met producten kan Producten worden. Vermijd ook te lange namen. Standaard staat Home altijd als eerste.</w:delText>
        </w:r>
      </w:del>
    </w:p>
    <w:p w14:paraId="6F018D55" w14:textId="2603DAEB" w:rsidR="000C51C9" w:rsidRPr="00CF4DCA" w:rsidDel="003D7264" w:rsidRDefault="000C51C9" w:rsidP="003D7264">
      <w:pPr>
        <w:jc w:val="center"/>
        <w:rPr>
          <w:del w:id="647" w:author="jorn de bruin" w:date="2017-07-03T16:21:00Z"/>
          <w:rFonts w:ascii="Cambria" w:hAnsi="Cambria"/>
          <w:i/>
          <w:color w:val="00B050"/>
          <w:lang w:val="nl-NL"/>
        </w:rPr>
        <w:pPrChange w:id="648" w:author="jorn de bruin" w:date="2017-07-03T16:23:00Z">
          <w:pPr/>
        </w:pPrChange>
      </w:pPr>
      <w:del w:id="649" w:author="jorn de bruin" w:date="2017-07-03T16:21:00Z">
        <w:r w:rsidRPr="00CF4DCA" w:rsidDel="003D7264">
          <w:rPr>
            <w:rFonts w:ascii="Cambria" w:hAnsi="Cambria"/>
            <w:i/>
            <w:color w:val="00B050"/>
            <w:lang w:val="nl-NL"/>
          </w:rPr>
          <w:delText>Geef in de beschrijving van het menu weer wat voor menu's gebruikt gaan worden: Horizontaal of verticaal met of zonder horizontale of verticale uitklapmenu's.</w:delText>
        </w:r>
      </w:del>
    </w:p>
    <w:p w14:paraId="2997D5A4" w14:textId="7CF237BE" w:rsidR="000C51C9" w:rsidRPr="00CF4DCA" w:rsidDel="003D7264" w:rsidRDefault="000C51C9" w:rsidP="003D7264">
      <w:pPr>
        <w:jc w:val="center"/>
        <w:rPr>
          <w:del w:id="650" w:author="jorn de bruin" w:date="2017-07-03T16:21:00Z"/>
          <w:rFonts w:ascii="Cambria" w:hAnsi="Cambria"/>
          <w:i/>
          <w:color w:val="00B050"/>
          <w:lang w:val="nl-NL"/>
        </w:rPr>
        <w:pPrChange w:id="651" w:author="jorn de bruin" w:date="2017-07-03T16:23:00Z">
          <w:pPr/>
        </w:pPrChange>
      </w:pPr>
    </w:p>
    <w:p w14:paraId="40EBAD73" w14:textId="0053AC95" w:rsidR="000C51C9" w:rsidRPr="00CF4DCA" w:rsidDel="003D7264" w:rsidRDefault="000C51C9" w:rsidP="003D7264">
      <w:pPr>
        <w:jc w:val="center"/>
        <w:rPr>
          <w:del w:id="652" w:author="jorn de bruin" w:date="2017-07-03T16:21:00Z"/>
          <w:rFonts w:ascii="Cambria" w:hAnsi="Cambria"/>
          <w:i/>
          <w:color w:val="00B050"/>
          <w:lang w:val="nl-NL"/>
        </w:rPr>
        <w:pPrChange w:id="653" w:author="jorn de bruin" w:date="2017-07-03T16:23:00Z">
          <w:pPr/>
        </w:pPrChange>
      </w:pPr>
      <w:del w:id="654" w:author="jorn de bruin" w:date="2017-07-03T16:21:00Z">
        <w:r w:rsidRPr="00CF4DCA" w:rsidDel="003D7264">
          <w:rPr>
            <w:rFonts w:ascii="Cambria" w:hAnsi="Cambria"/>
            <w:b/>
            <w:i/>
            <w:color w:val="00B050"/>
            <w:lang w:val="nl-NL"/>
          </w:rPr>
          <w:delText>Belangrijke items</w:delText>
        </w:r>
        <w:r w:rsidRPr="00CF4DCA" w:rsidDel="003D7264">
          <w:rPr>
            <w:rFonts w:ascii="Cambria" w:hAnsi="Cambria"/>
            <w:i/>
            <w:color w:val="00B050"/>
            <w:lang w:val="nl-NL"/>
          </w:rPr>
          <w:delText xml:space="preserve"> komen op de hoofdpagina: Dat kan nieuws zijn, acties die op dat moment lopen. Zet op de hoofdpagina geen welkomstboodschap en ook geen uitleg over de site. Als dat nodig is, spreekt de navigatiestructuur van de website niet voor zich.</w:delText>
        </w:r>
      </w:del>
    </w:p>
    <w:p w14:paraId="2C69E973" w14:textId="25107A17" w:rsidR="000C51C9" w:rsidRPr="00CF4DCA" w:rsidDel="003D7264" w:rsidRDefault="000C51C9" w:rsidP="003D7264">
      <w:pPr>
        <w:jc w:val="center"/>
        <w:rPr>
          <w:del w:id="655" w:author="jorn de bruin" w:date="2017-07-03T16:21:00Z"/>
          <w:rFonts w:ascii="Cambria" w:hAnsi="Cambria"/>
          <w:i/>
          <w:color w:val="00B050"/>
          <w:lang w:val="nl-NL"/>
        </w:rPr>
        <w:pPrChange w:id="656" w:author="jorn de bruin" w:date="2017-07-03T16:23:00Z">
          <w:pPr/>
        </w:pPrChange>
      </w:pPr>
    </w:p>
    <w:p w14:paraId="762D9DFE" w14:textId="3BA7B063" w:rsidR="000C51C9" w:rsidRPr="00CF4DCA" w:rsidDel="003D7264" w:rsidRDefault="000C51C9" w:rsidP="003D7264">
      <w:pPr>
        <w:jc w:val="center"/>
        <w:rPr>
          <w:del w:id="657" w:author="jorn de bruin" w:date="2017-07-03T16:21:00Z"/>
          <w:rFonts w:ascii="Cambria" w:hAnsi="Cambria"/>
          <w:i/>
          <w:color w:val="00B050"/>
          <w:lang w:val="nl-NL"/>
        </w:rPr>
        <w:pPrChange w:id="658" w:author="jorn de bruin" w:date="2017-07-03T16:23:00Z">
          <w:pPr/>
        </w:pPrChange>
      </w:pPr>
      <w:del w:id="659" w:author="jorn de bruin" w:date="2017-07-03T16:21:00Z">
        <w:r w:rsidRPr="00CF4DCA" w:rsidDel="003D7264">
          <w:rPr>
            <w:rFonts w:ascii="Cambria" w:hAnsi="Cambria"/>
            <w:i/>
            <w:color w:val="00B050"/>
            <w:lang w:val="nl-NL"/>
          </w:rPr>
          <w:delText xml:space="preserve">Een </w:delText>
        </w:r>
        <w:r w:rsidRPr="00CF4DCA" w:rsidDel="003D7264">
          <w:rPr>
            <w:rFonts w:ascii="Cambria" w:hAnsi="Cambria"/>
            <w:b/>
            <w:i/>
            <w:color w:val="00B050"/>
            <w:lang w:val="nl-NL"/>
          </w:rPr>
          <w:delText>zoekfunctie</w:delText>
        </w:r>
        <w:r w:rsidRPr="00CF4DCA" w:rsidDel="003D7264">
          <w:rPr>
            <w:rFonts w:ascii="Cambria" w:hAnsi="Cambria"/>
            <w:i/>
            <w:color w:val="00B050"/>
            <w:lang w:val="nl-NL"/>
          </w:rPr>
          <w:delText xml:space="preserve"> kan een belangrijk navigatiemiddel zijn. Deze functie staat meestal rechtsboven op de pagina, met name op de hoofdpagina. Zet deze functie niet onder een knop.</w:delText>
        </w:r>
      </w:del>
    </w:p>
    <w:p w14:paraId="4F130279" w14:textId="2B269551" w:rsidR="000C51C9" w:rsidRPr="00CF4DCA" w:rsidDel="003D7264" w:rsidRDefault="000C51C9" w:rsidP="003D7264">
      <w:pPr>
        <w:jc w:val="center"/>
        <w:rPr>
          <w:del w:id="660" w:author="jorn de bruin" w:date="2017-07-03T16:21:00Z"/>
          <w:rFonts w:ascii="Cambria" w:hAnsi="Cambria"/>
          <w:i/>
          <w:color w:val="00B050"/>
          <w:lang w:val="nl-NL"/>
        </w:rPr>
        <w:pPrChange w:id="661" w:author="jorn de bruin" w:date="2017-07-03T16:23:00Z">
          <w:pPr/>
        </w:pPrChange>
      </w:pPr>
    </w:p>
    <w:p w14:paraId="2752B6B2" w14:textId="6BD56E3C" w:rsidR="000C51C9" w:rsidRPr="00CF4DCA" w:rsidDel="003D7264" w:rsidRDefault="000C51C9" w:rsidP="003D7264">
      <w:pPr>
        <w:jc w:val="center"/>
        <w:rPr>
          <w:del w:id="662" w:author="jorn de bruin" w:date="2017-07-03T16:21:00Z"/>
          <w:rFonts w:ascii="Cambria" w:hAnsi="Cambria"/>
          <w:i/>
          <w:color w:val="00B050"/>
          <w:lang w:val="nl-NL"/>
        </w:rPr>
        <w:pPrChange w:id="663" w:author="jorn de bruin" w:date="2017-07-03T16:23:00Z">
          <w:pPr/>
        </w:pPrChange>
      </w:pPr>
      <w:del w:id="664" w:author="jorn de bruin" w:date="2017-07-03T16:21:00Z">
        <w:r w:rsidRPr="00CF4DCA" w:rsidDel="003D7264">
          <w:rPr>
            <w:rFonts w:ascii="Cambria" w:hAnsi="Cambria"/>
            <w:b/>
            <w:i/>
            <w:color w:val="00B050"/>
            <w:lang w:val="nl-NL"/>
          </w:rPr>
          <w:delText>Breadcrumbs</w:delText>
        </w:r>
        <w:r w:rsidRPr="00CF4DCA" w:rsidDel="003D7264">
          <w:rPr>
            <w:rFonts w:ascii="Cambria" w:hAnsi="Cambria"/>
            <w:i/>
            <w:color w:val="00B050"/>
            <w:lang w:val="nl-NL"/>
          </w:rPr>
          <w:delText xml:space="preserve"> (broodkruimels) zijn er in eerste instantie om de gebruiker te laten weten waar hij zich op de website bevindt. Door van de hogere niveaus hyperlinks te maken kan het tevens dienen als navigatiemiddel.</w:delText>
        </w:r>
      </w:del>
    </w:p>
    <w:p w14:paraId="2B37A33B" w14:textId="75F2F738" w:rsidR="000C51C9" w:rsidRPr="00CF4DCA" w:rsidDel="003D7264" w:rsidRDefault="000C51C9" w:rsidP="003D7264">
      <w:pPr>
        <w:jc w:val="center"/>
        <w:rPr>
          <w:del w:id="665" w:author="jorn de bruin" w:date="2017-07-03T16:21:00Z"/>
          <w:rFonts w:ascii="Cambria" w:hAnsi="Cambria"/>
          <w:i/>
          <w:color w:val="00B050"/>
          <w:lang w:val="nl-NL"/>
        </w:rPr>
        <w:pPrChange w:id="666" w:author="jorn de bruin" w:date="2017-07-03T16:23:00Z">
          <w:pPr/>
        </w:pPrChange>
      </w:pPr>
    </w:p>
    <w:p w14:paraId="107DDCBD" w14:textId="6193A9FD" w:rsidR="000C51C9" w:rsidRPr="00CF4DCA" w:rsidDel="003D7264" w:rsidRDefault="000C51C9" w:rsidP="003D7264">
      <w:pPr>
        <w:jc w:val="center"/>
        <w:rPr>
          <w:del w:id="667" w:author="jorn de bruin" w:date="2017-07-03T16:21:00Z"/>
          <w:rFonts w:ascii="Cambria" w:hAnsi="Cambria"/>
          <w:i/>
          <w:color w:val="00B050"/>
          <w:lang w:val="nl-NL"/>
        </w:rPr>
        <w:pPrChange w:id="668" w:author="jorn de bruin" w:date="2017-07-03T16:23:00Z">
          <w:pPr/>
        </w:pPrChange>
      </w:pPr>
      <w:del w:id="669" w:author="jorn de bruin" w:date="2017-07-03T16:21:00Z">
        <w:r w:rsidRPr="00CF4DCA" w:rsidDel="003D7264">
          <w:rPr>
            <w:rFonts w:ascii="Cambria" w:hAnsi="Cambria"/>
            <w:b/>
            <w:i/>
            <w:color w:val="00B050"/>
            <w:lang w:val="nl-NL"/>
          </w:rPr>
          <w:delText>De sitemap</w:delText>
        </w:r>
        <w:r w:rsidRPr="00CF4DCA" w:rsidDel="003D7264">
          <w:rPr>
            <w:rFonts w:ascii="Cambria" w:hAnsi="Cambria"/>
            <w:i/>
            <w:color w:val="00B050"/>
            <w:lang w:val="nl-NL"/>
          </w:rPr>
          <w:delText xml:space="preserve"> is eigenlijk de index van een website. Op één pagina staan de trefwoorden van de website in de vorm van hyperlinks, zodat de gebruiker met één klik naar het onderwerp van zijn keuze kan gaan.</w:delText>
        </w:r>
      </w:del>
    </w:p>
    <w:p w14:paraId="4789EB04" w14:textId="78ED2BF8" w:rsidR="000C51C9" w:rsidRPr="00CF4DCA" w:rsidDel="003D7264" w:rsidRDefault="000C51C9" w:rsidP="003D7264">
      <w:pPr>
        <w:jc w:val="center"/>
        <w:rPr>
          <w:del w:id="670" w:author="jorn de bruin" w:date="2017-07-03T16:21:00Z"/>
          <w:rFonts w:ascii="Cambria" w:hAnsi="Cambria"/>
          <w:i/>
          <w:lang w:val="nl-NL"/>
        </w:rPr>
        <w:pPrChange w:id="671" w:author="jorn de bruin" w:date="2017-07-03T16:23:00Z">
          <w:pPr/>
        </w:pPrChange>
      </w:pPr>
    </w:p>
    <w:p w14:paraId="308F2638" w14:textId="790013C1" w:rsidR="000C51C9" w:rsidRPr="00CF4DCA" w:rsidDel="003D7264" w:rsidRDefault="002E4887" w:rsidP="003D7264">
      <w:pPr>
        <w:jc w:val="center"/>
        <w:rPr>
          <w:del w:id="672" w:author="jorn de bruin" w:date="2017-07-03T16:21:00Z"/>
          <w:rFonts w:ascii="Cambria" w:hAnsi="Cambria"/>
          <w:i/>
          <w:color w:val="00B050"/>
          <w:shd w:val="clear" w:color="auto" w:fill="FFFFFF"/>
          <w:lang w:val="nl-NL"/>
        </w:rPr>
        <w:pPrChange w:id="673" w:author="jorn de bruin" w:date="2017-07-03T16:23:00Z">
          <w:pPr/>
        </w:pPrChange>
      </w:pPr>
      <w:del w:id="674" w:author="jorn de bruin" w:date="2017-07-03T16:21:00Z">
        <w:r w:rsidRPr="00CF4DCA" w:rsidDel="003D7264">
          <w:rPr>
            <w:rFonts w:ascii="Cambria" w:hAnsi="Cambria"/>
            <w:i/>
            <w:color w:val="00B050"/>
            <w:lang w:val="nl-NL"/>
          </w:rPr>
          <w:delText xml:space="preserve">Na de navigatieonderdelen volgen de wireframes. </w:delText>
        </w:r>
        <w:r w:rsidR="000C51C9" w:rsidRPr="00CF4DCA" w:rsidDel="003D7264">
          <w:rPr>
            <w:rFonts w:ascii="Cambria" w:eastAsiaTheme="minorEastAsia" w:hAnsi="Cambria"/>
            <w:i/>
            <w:color w:val="00B050"/>
            <w:lang w:val="nl-NL" w:eastAsia="nl-NL"/>
          </w:rPr>
          <w:delText>Voor het uitwerken van de functionaliteiten per pagina van een webapplicatie worden vaak wireframes gebruikt.</w:delText>
        </w:r>
        <w:r w:rsidR="000C51C9" w:rsidRPr="00CF4DCA" w:rsidDel="003D7264">
          <w:rPr>
            <w:rFonts w:ascii="Cambria" w:hAnsi="Cambria"/>
            <w:i/>
            <w:color w:val="00B050"/>
            <w:shd w:val="clear" w:color="auto" w:fill="FFFFFF"/>
            <w:lang w:val="nl-NL"/>
          </w:rPr>
          <w:delText xml:space="preserve"> Ze zijn een grafische functionele weergave van een website of </w:delText>
        </w:r>
        <w:r w:rsidR="00AA363B" w:rsidRPr="00CF4DCA" w:rsidDel="003D7264">
          <w:rPr>
            <w:rFonts w:ascii="Cambria" w:hAnsi="Cambria"/>
            <w:i/>
            <w:color w:val="00B050"/>
            <w:shd w:val="clear" w:color="auto" w:fill="FFFFFF"/>
            <w:lang w:val="nl-NL"/>
          </w:rPr>
          <w:delText>web</w:delText>
        </w:r>
        <w:r w:rsidR="000C51C9" w:rsidRPr="00CF4DCA" w:rsidDel="003D7264">
          <w:rPr>
            <w:rFonts w:ascii="Cambria" w:hAnsi="Cambria"/>
            <w:i/>
            <w:color w:val="00B050"/>
            <w:shd w:val="clear" w:color="auto" w:fill="FFFFFF"/>
            <w:lang w:val="nl-NL"/>
          </w:rPr>
          <w:delText>applicatie. Bij het maken van de wireframes wordt nagedacht over de navigatie, indeling en inhoud van een website. Welke elementen komen er in het menu te staan? Wat valt er onder elk menu? Wat komt er op een pagina te staan? Dit zijn allemaal dingen die duidelijk worden gemaakt in de wireframes.</w:delText>
        </w:r>
      </w:del>
    </w:p>
    <w:p w14:paraId="7EB9FF4B" w14:textId="6B583FDD" w:rsidR="000C51C9" w:rsidRPr="00CF4DCA" w:rsidDel="003D7264" w:rsidRDefault="000C51C9" w:rsidP="003D7264">
      <w:pPr>
        <w:jc w:val="center"/>
        <w:rPr>
          <w:del w:id="675" w:author="jorn de bruin" w:date="2017-07-03T16:21:00Z"/>
          <w:rFonts w:ascii="Cambria" w:hAnsi="Cambria"/>
          <w:i/>
          <w:color w:val="00B050"/>
          <w:shd w:val="clear" w:color="auto" w:fill="FFFFFF"/>
          <w:lang w:val="nl-NL"/>
        </w:rPr>
        <w:pPrChange w:id="676" w:author="jorn de bruin" w:date="2017-07-03T16:23:00Z">
          <w:pPr/>
        </w:pPrChange>
      </w:pPr>
      <w:del w:id="677" w:author="jorn de bruin" w:date="2017-07-03T16:21:00Z">
        <w:r w:rsidRPr="00CF4DCA" w:rsidDel="003D7264">
          <w:rPr>
            <w:rFonts w:ascii="Cambria" w:hAnsi="Cambria"/>
            <w:i/>
            <w:color w:val="00B050"/>
            <w:shd w:val="clear" w:color="auto" w:fill="FFFFFF"/>
            <w:lang w:val="nl-NL"/>
          </w:rPr>
          <w:delText>Bij het maken van de wireframes wordt nog geen rekening gehouden met de grafische vormgeving. Het gaat puur om de functionaliteit. Het voordeel van deze manier van werken is dat men hierdoor niet wordt afgeleid van de kerntaak van de website, namelijk informatie overbrengen.</w:delText>
        </w:r>
      </w:del>
    </w:p>
    <w:p w14:paraId="4083CEFE" w14:textId="3396FA85" w:rsidR="000C51C9" w:rsidRPr="00CF4DCA" w:rsidDel="003D7264" w:rsidRDefault="000C51C9" w:rsidP="003D7264">
      <w:pPr>
        <w:jc w:val="center"/>
        <w:rPr>
          <w:del w:id="678" w:author="jorn de bruin" w:date="2017-07-03T16:21:00Z"/>
          <w:rFonts w:ascii="Cambria" w:hAnsi="Cambria"/>
          <w:i/>
          <w:color w:val="00B050"/>
          <w:shd w:val="clear" w:color="auto" w:fill="FFFFFF"/>
          <w:lang w:val="nl-NL"/>
        </w:rPr>
        <w:pPrChange w:id="679" w:author="jorn de bruin" w:date="2017-07-03T16:23:00Z">
          <w:pPr/>
        </w:pPrChange>
      </w:pPr>
    </w:p>
    <w:p w14:paraId="1BA8ABBC" w14:textId="448033D6" w:rsidR="000C51C9" w:rsidRPr="00CF4DCA" w:rsidDel="003D7264" w:rsidRDefault="000C51C9" w:rsidP="003D7264">
      <w:pPr>
        <w:jc w:val="center"/>
        <w:rPr>
          <w:del w:id="680" w:author="jorn de bruin" w:date="2017-07-03T16:21:00Z"/>
          <w:rFonts w:ascii="Cambria" w:eastAsiaTheme="minorEastAsia" w:hAnsi="Cambria"/>
          <w:i/>
          <w:color w:val="00B050"/>
          <w:lang w:val="nl-NL" w:eastAsia="nl-NL"/>
        </w:rPr>
        <w:pPrChange w:id="681" w:author="jorn de bruin" w:date="2017-07-03T16:23:00Z">
          <w:pPr/>
        </w:pPrChange>
      </w:pPr>
      <w:del w:id="682" w:author="jorn de bruin" w:date="2017-07-03T16:21:00Z">
        <w:r w:rsidRPr="00CF4DCA" w:rsidDel="003D7264">
          <w:rPr>
            <w:rFonts w:ascii="Cambria" w:eastAsiaTheme="minorEastAsia" w:hAnsi="Cambria"/>
            <w:i/>
            <w:color w:val="00B050"/>
            <w:lang w:val="nl-NL" w:eastAsia="nl-NL"/>
          </w:rPr>
          <w:delText>Neem voor alle verschillende pagina-indelingen</w:delText>
        </w:r>
        <w:r w:rsidR="002E4887" w:rsidRPr="00CF4DCA" w:rsidDel="003D7264">
          <w:rPr>
            <w:rFonts w:ascii="Cambria" w:eastAsiaTheme="minorEastAsia" w:hAnsi="Cambria"/>
            <w:i/>
            <w:color w:val="00B050"/>
            <w:lang w:val="nl-NL" w:eastAsia="nl-NL"/>
          </w:rPr>
          <w:delText xml:space="preserve"> die je hebt</w:delText>
        </w:r>
        <w:r w:rsidRPr="00CF4DCA" w:rsidDel="003D7264">
          <w:rPr>
            <w:rFonts w:ascii="Cambria" w:eastAsiaTheme="minorEastAsia" w:hAnsi="Cambria"/>
            <w:i/>
            <w:color w:val="00B050"/>
            <w:lang w:val="nl-NL" w:eastAsia="nl-NL"/>
          </w:rPr>
          <w:delText xml:space="preserve"> een wireframe op.</w:delText>
        </w:r>
      </w:del>
    </w:p>
    <w:p w14:paraId="30D10D63" w14:textId="0551822C" w:rsidR="000C51C9" w:rsidRPr="00CF4DCA" w:rsidDel="003D7264" w:rsidRDefault="000C51C9" w:rsidP="003D7264">
      <w:pPr>
        <w:jc w:val="center"/>
        <w:rPr>
          <w:del w:id="683" w:author="jorn de bruin" w:date="2017-07-03T16:21:00Z"/>
          <w:rFonts w:ascii="Cambria" w:eastAsiaTheme="minorEastAsia" w:hAnsi="Cambria"/>
          <w:i/>
          <w:color w:val="00B050"/>
          <w:lang w:val="nl-NL" w:eastAsia="nl-NL"/>
        </w:rPr>
        <w:pPrChange w:id="684" w:author="jorn de bruin" w:date="2017-07-03T16:23:00Z">
          <w:pPr/>
        </w:pPrChange>
      </w:pPr>
    </w:p>
    <w:p w14:paraId="5EFB4A62" w14:textId="23C08E1F" w:rsidR="000C51C9" w:rsidRPr="00CF4DCA" w:rsidDel="003D7264" w:rsidRDefault="000C51C9" w:rsidP="003D7264">
      <w:pPr>
        <w:jc w:val="center"/>
        <w:rPr>
          <w:del w:id="685" w:author="jorn de bruin" w:date="2017-07-03T16:21:00Z"/>
          <w:rFonts w:ascii="Cambria" w:eastAsiaTheme="minorEastAsia" w:hAnsi="Cambria"/>
          <w:i/>
          <w:color w:val="00B050"/>
          <w:lang w:val="nl-NL" w:eastAsia="nl-NL"/>
        </w:rPr>
        <w:pPrChange w:id="686" w:author="jorn de bruin" w:date="2017-07-03T16:23:00Z">
          <w:pPr/>
        </w:pPrChange>
      </w:pPr>
      <w:del w:id="687" w:author="jorn de bruin" w:date="2017-07-03T16:21:00Z">
        <w:r w:rsidRPr="00CF4DCA" w:rsidDel="003D7264">
          <w:rPr>
            <w:rFonts w:ascii="Cambria" w:eastAsiaTheme="minorEastAsia" w:hAnsi="Cambria"/>
            <w:i/>
            <w:color w:val="00B050"/>
            <w:lang w:val="nl-NL" w:eastAsia="nl-NL"/>
          </w:rPr>
          <w:delText>Er zijn verschillende manieren om een wireframe te maken. Uiteraard kan je ze zelf tekenen met behulp van een pen en ruitjespapier, maar het lijkt natuurlijk veel professioneler om dit digitaal te doen. Er zijn een flink aantal programma’s die je hierbij kunnen ondersteunen, zoals bijv. Microsoft Visio, Powerpoint, Adobe Indesign en Balsamic.</w:delText>
        </w:r>
      </w:del>
    </w:p>
    <w:p w14:paraId="69616D03" w14:textId="2D190AB0" w:rsidR="000C51C9" w:rsidRPr="00CF4DCA" w:rsidDel="003D7264" w:rsidRDefault="000C51C9" w:rsidP="003D7264">
      <w:pPr>
        <w:jc w:val="center"/>
        <w:rPr>
          <w:del w:id="688" w:author="jorn de bruin" w:date="2017-07-03T16:21:00Z"/>
          <w:rFonts w:ascii="Cambria" w:eastAsiaTheme="minorEastAsia" w:hAnsi="Cambria"/>
          <w:i/>
          <w:color w:val="00B050"/>
          <w:lang w:val="nl-NL" w:eastAsia="nl-NL"/>
        </w:rPr>
        <w:pPrChange w:id="689" w:author="jorn de bruin" w:date="2017-07-03T16:23:00Z">
          <w:pPr/>
        </w:pPrChange>
      </w:pPr>
    </w:p>
    <w:p w14:paraId="206A3111" w14:textId="2344D17D" w:rsidR="000C51C9" w:rsidRPr="00CF4DCA" w:rsidDel="003D7264" w:rsidRDefault="000C51C9" w:rsidP="003D7264">
      <w:pPr>
        <w:jc w:val="center"/>
        <w:rPr>
          <w:del w:id="690" w:author="jorn de bruin" w:date="2017-07-03T16:21:00Z"/>
          <w:rFonts w:ascii="Cambria" w:eastAsiaTheme="minorEastAsia" w:hAnsi="Cambria"/>
          <w:i/>
          <w:color w:val="00B050"/>
          <w:lang w:val="nl-NL" w:eastAsia="nl-NL"/>
        </w:rPr>
        <w:pPrChange w:id="691" w:author="jorn de bruin" w:date="2017-07-03T16:23:00Z">
          <w:pPr/>
        </w:pPrChange>
      </w:pPr>
      <w:del w:id="692" w:author="jorn de bruin" w:date="2017-07-03T16:21:00Z">
        <w:r w:rsidRPr="00CF4DCA" w:rsidDel="003D7264">
          <w:rPr>
            <w:rFonts w:ascii="Cambria" w:eastAsiaTheme="minorEastAsia" w:hAnsi="Cambria"/>
            <w:i/>
            <w:color w:val="00B050"/>
            <w:lang w:val="nl-NL" w:eastAsia="nl-NL"/>
          </w:rPr>
          <w:delText>Een voordeel is ook dat een opdrachtgever veel meer feeling met het project krijgt en daarom is het belangrijk dat je de juiste vorm kiest. Dus niet zo:</w:delText>
        </w:r>
      </w:del>
    </w:p>
    <w:p w14:paraId="24E927B4" w14:textId="77777777" w:rsidR="000C51C9" w:rsidRPr="00CF4DCA" w:rsidRDefault="000C51C9" w:rsidP="003D7264">
      <w:pPr>
        <w:jc w:val="center"/>
        <w:rPr>
          <w:rFonts w:ascii="Cambria" w:eastAsiaTheme="minorEastAsia" w:hAnsi="Cambria"/>
          <w:i/>
          <w:lang w:val="nl-NL" w:eastAsia="nl-NL"/>
        </w:rPr>
        <w:pPrChange w:id="693" w:author="jorn de bruin" w:date="2017-07-03T16:23:00Z">
          <w:pPr/>
        </w:pPrChange>
      </w:pPr>
    </w:p>
    <w:p w14:paraId="1FA4E5A8" w14:textId="339EC2D6" w:rsidR="000C51C9" w:rsidRPr="00CF4DCA" w:rsidDel="0073408D" w:rsidRDefault="000C51C9" w:rsidP="000C51C9">
      <w:pPr>
        <w:rPr>
          <w:del w:id="694" w:author="jorn de bruin" w:date="2017-07-03T13:45:00Z"/>
          <w:rFonts w:ascii="Cambria" w:eastAsiaTheme="minorEastAsia" w:hAnsi="Cambria"/>
          <w:i/>
          <w:lang w:val="nl-NL" w:eastAsia="nl-NL"/>
        </w:rPr>
      </w:pPr>
      <w:del w:id="695" w:author="jorn de bruin" w:date="2017-07-03T13:45:00Z">
        <w:r w:rsidRPr="00CF4DCA" w:rsidDel="0073408D">
          <w:rPr>
            <w:rFonts w:ascii="Cambria" w:eastAsiaTheme="minorEastAsia" w:hAnsi="Cambria"/>
            <w:i/>
            <w:noProof/>
            <w:lang w:val="nl-NL"/>
          </w:rPr>
          <w:drawing>
            <wp:inline distT="0" distB="0" distL="0" distR="0" wp14:anchorId="334A09D7" wp14:editId="446B52DC">
              <wp:extent cx="3810000" cy="2857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frame_wrong.jpg"/>
                      <pic:cNvPicPr/>
                    </pic:nvPicPr>
                    <pic:blipFill>
                      <a:blip r:embed="rId12">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del>
    </w:p>
    <w:p w14:paraId="140B1987" w14:textId="30E4BFDD" w:rsidR="000C51C9" w:rsidRPr="00CF4DCA" w:rsidDel="0073408D" w:rsidRDefault="000C51C9" w:rsidP="000C51C9">
      <w:pPr>
        <w:rPr>
          <w:del w:id="696" w:author="jorn de bruin" w:date="2017-07-03T13:45:00Z"/>
          <w:rFonts w:ascii="Cambria" w:eastAsiaTheme="minorEastAsia" w:hAnsi="Cambria"/>
          <w:i/>
          <w:lang w:val="nl-NL" w:eastAsia="nl-NL"/>
        </w:rPr>
      </w:pPr>
    </w:p>
    <w:p w14:paraId="08DF0C10" w14:textId="62A656D1" w:rsidR="000C51C9" w:rsidRPr="00CF4DCA" w:rsidDel="0073408D" w:rsidRDefault="000C51C9" w:rsidP="000C51C9">
      <w:pPr>
        <w:rPr>
          <w:del w:id="697" w:author="jorn de bruin" w:date="2017-07-03T13:45:00Z"/>
          <w:rFonts w:ascii="Cambria" w:eastAsiaTheme="minorEastAsia" w:hAnsi="Cambria"/>
          <w:i/>
          <w:color w:val="00B050"/>
          <w:lang w:val="nl-NL" w:eastAsia="nl-NL"/>
        </w:rPr>
      </w:pPr>
      <w:del w:id="698" w:author="jorn de bruin" w:date="2017-07-03T13:45:00Z">
        <w:r w:rsidRPr="00CF4DCA" w:rsidDel="0073408D">
          <w:rPr>
            <w:rFonts w:ascii="Cambria" w:eastAsiaTheme="minorEastAsia" w:hAnsi="Cambria"/>
            <w:i/>
            <w:color w:val="00B050"/>
            <w:lang w:val="nl-NL" w:eastAsia="nl-NL"/>
          </w:rPr>
          <w:delText>Maar liever zo:</w:delText>
        </w:r>
      </w:del>
    </w:p>
    <w:p w14:paraId="6FDE883E" w14:textId="51259B6B" w:rsidR="000C51C9" w:rsidRPr="00CF4DCA" w:rsidRDefault="000C51C9" w:rsidP="000C51C9">
      <w:pPr>
        <w:rPr>
          <w:rFonts w:ascii="Cambria" w:eastAsiaTheme="minorEastAsia" w:hAnsi="Cambria"/>
          <w:i/>
          <w:lang w:val="nl-NL" w:eastAsia="nl-NL"/>
        </w:rPr>
      </w:pPr>
      <w:del w:id="699" w:author="jorn de bruin" w:date="2017-07-03T13:45:00Z">
        <w:r w:rsidRPr="00CF4DCA" w:rsidDel="0073408D">
          <w:rPr>
            <w:rFonts w:ascii="Cambria" w:eastAsiaTheme="minorEastAsia" w:hAnsi="Cambria"/>
            <w:i/>
            <w:noProof/>
            <w:lang w:val="nl-NL"/>
          </w:rPr>
          <w:drawing>
            <wp:inline distT="0" distB="0" distL="0" distR="0" wp14:anchorId="4D2D527F" wp14:editId="2AC84438">
              <wp:extent cx="5755640" cy="4206875"/>
              <wp:effectExtent l="0" t="0" r="1016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re-frame-example GO.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4206875"/>
                      </a:xfrm>
                      <a:prstGeom prst="rect">
                        <a:avLst/>
                      </a:prstGeom>
                    </pic:spPr>
                  </pic:pic>
                </a:graphicData>
              </a:graphic>
            </wp:inline>
          </w:drawing>
        </w:r>
      </w:del>
    </w:p>
    <w:p w14:paraId="471DA8D6" w14:textId="35D3EF4E" w:rsidR="000C51C9" w:rsidRDefault="000C51C9" w:rsidP="000C51C9">
      <w:pPr>
        <w:rPr>
          <w:ins w:id="700" w:author="jorn de bruin" w:date="2017-07-03T16:20:00Z"/>
          <w:rFonts w:ascii="Cambria" w:eastAsiaTheme="minorEastAsia" w:hAnsi="Cambria"/>
          <w:i/>
          <w:lang w:val="nl-NL" w:eastAsia="nl-NL"/>
        </w:rPr>
      </w:pPr>
    </w:p>
    <w:p w14:paraId="1E9047F9" w14:textId="5A8D3259" w:rsidR="003D7264" w:rsidRDefault="003D7264" w:rsidP="000C51C9">
      <w:pPr>
        <w:rPr>
          <w:ins w:id="701" w:author="jorn de bruin" w:date="2017-07-03T16:23:00Z"/>
          <w:rFonts w:ascii="Cambria" w:eastAsiaTheme="minorEastAsia" w:hAnsi="Cambria"/>
          <w:i/>
          <w:lang w:val="nl-NL" w:eastAsia="nl-NL"/>
        </w:rPr>
      </w:pPr>
      <w:ins w:id="702" w:author="jorn de bruin" w:date="2017-07-03T16:23:00Z">
        <w:r>
          <w:rPr>
            <w:noProof/>
          </w:rPr>
          <w:drawing>
            <wp:inline distT="0" distB="0" distL="0" distR="0" wp14:anchorId="4F67A5C0" wp14:editId="648A8A96">
              <wp:extent cx="5734050" cy="322516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4050" cy="3225165"/>
                      </a:xfrm>
                      <a:prstGeom prst="rect">
                        <a:avLst/>
                      </a:prstGeom>
                    </pic:spPr>
                  </pic:pic>
                </a:graphicData>
              </a:graphic>
            </wp:inline>
          </w:drawing>
        </w:r>
      </w:ins>
    </w:p>
    <w:p w14:paraId="75D17657" w14:textId="11026A9F" w:rsidR="003D7264" w:rsidRDefault="003D7264" w:rsidP="000C51C9">
      <w:pPr>
        <w:rPr>
          <w:ins w:id="703" w:author="jorn de bruin" w:date="2017-07-03T16:23:00Z"/>
          <w:rFonts w:ascii="Cambria" w:eastAsiaTheme="minorEastAsia" w:hAnsi="Cambria"/>
          <w:i/>
          <w:lang w:val="nl-NL" w:eastAsia="nl-NL"/>
        </w:rPr>
      </w:pPr>
    </w:p>
    <w:p w14:paraId="24C1050B" w14:textId="1E0176F3" w:rsidR="003D7264" w:rsidRDefault="003D7264" w:rsidP="000C51C9">
      <w:pPr>
        <w:rPr>
          <w:ins w:id="704" w:author="jorn de bruin" w:date="2017-07-03T16:23:00Z"/>
          <w:rFonts w:ascii="Cambria" w:eastAsiaTheme="minorEastAsia" w:hAnsi="Cambria"/>
          <w:i/>
          <w:lang w:val="nl-NL" w:eastAsia="nl-NL"/>
        </w:rPr>
      </w:pPr>
    </w:p>
    <w:p w14:paraId="393D136E" w14:textId="40299E14" w:rsidR="003D7264" w:rsidRDefault="003D7264" w:rsidP="000C51C9">
      <w:pPr>
        <w:rPr>
          <w:ins w:id="705" w:author="jorn de bruin" w:date="2017-07-03T16:23:00Z"/>
          <w:rFonts w:ascii="Cambria" w:eastAsiaTheme="minorEastAsia" w:hAnsi="Cambria"/>
          <w:i/>
          <w:lang w:val="nl-NL" w:eastAsia="nl-NL"/>
        </w:rPr>
      </w:pPr>
    </w:p>
    <w:p w14:paraId="17A23691" w14:textId="12BF2C77" w:rsidR="003D7264" w:rsidRDefault="003D7264" w:rsidP="000C51C9">
      <w:pPr>
        <w:rPr>
          <w:ins w:id="706" w:author="jorn de bruin" w:date="2017-07-03T16:23:00Z"/>
          <w:rFonts w:ascii="Cambria" w:eastAsiaTheme="minorEastAsia" w:hAnsi="Cambria"/>
          <w:i/>
          <w:lang w:val="nl-NL" w:eastAsia="nl-NL"/>
        </w:rPr>
      </w:pPr>
    </w:p>
    <w:p w14:paraId="4B19903F" w14:textId="2B5D4DF9" w:rsidR="003D7264" w:rsidRDefault="003D7264" w:rsidP="000C51C9">
      <w:pPr>
        <w:rPr>
          <w:ins w:id="707" w:author="jorn de bruin" w:date="2017-07-03T16:23:00Z"/>
          <w:rFonts w:ascii="Cambria" w:eastAsiaTheme="minorEastAsia" w:hAnsi="Cambria"/>
          <w:i/>
          <w:lang w:val="nl-NL" w:eastAsia="nl-NL"/>
        </w:rPr>
      </w:pPr>
    </w:p>
    <w:p w14:paraId="1CBDAE15" w14:textId="2B4B0648" w:rsidR="003D7264" w:rsidRDefault="003D7264" w:rsidP="003D7264">
      <w:pPr>
        <w:jc w:val="center"/>
        <w:rPr>
          <w:ins w:id="708" w:author="jorn de bruin" w:date="2017-07-03T16:24:00Z"/>
          <w:rFonts w:ascii="Cambria" w:eastAsiaTheme="minorEastAsia" w:hAnsi="Cambria"/>
          <w:i/>
          <w:sz w:val="36"/>
          <w:lang w:val="nl-NL" w:eastAsia="nl-NL"/>
        </w:rPr>
        <w:pPrChange w:id="709" w:author="jorn de bruin" w:date="2017-07-03T16:24:00Z">
          <w:pPr/>
        </w:pPrChange>
      </w:pPr>
      <w:proofErr w:type="spellStart"/>
      <w:ins w:id="710" w:author="jorn de bruin" w:date="2017-07-03T16:24:00Z">
        <w:r>
          <w:rPr>
            <w:rFonts w:ascii="Cambria" w:eastAsiaTheme="minorEastAsia" w:hAnsi="Cambria"/>
            <w:i/>
            <w:sz w:val="36"/>
            <w:lang w:val="nl-NL" w:eastAsia="nl-NL"/>
          </w:rPr>
          <w:t>Sign</w:t>
        </w:r>
        <w:proofErr w:type="spellEnd"/>
        <w:r>
          <w:rPr>
            <w:rFonts w:ascii="Cambria" w:eastAsiaTheme="minorEastAsia" w:hAnsi="Cambria"/>
            <w:i/>
            <w:sz w:val="36"/>
            <w:lang w:val="nl-NL" w:eastAsia="nl-NL"/>
          </w:rPr>
          <w:t xml:space="preserve"> in-login</w:t>
        </w:r>
      </w:ins>
    </w:p>
    <w:p w14:paraId="783CCB53" w14:textId="75E8ACA3" w:rsidR="003D7264" w:rsidRPr="003D7264" w:rsidRDefault="003D7264" w:rsidP="003D7264">
      <w:pPr>
        <w:rPr>
          <w:ins w:id="711" w:author="jorn de bruin" w:date="2017-07-03T16:20:00Z"/>
          <w:rFonts w:ascii="Cambria" w:eastAsiaTheme="minorEastAsia" w:hAnsi="Cambria"/>
          <w:i/>
          <w:sz w:val="36"/>
          <w:lang w:val="nl-NL" w:eastAsia="nl-NL"/>
          <w:rPrChange w:id="712" w:author="jorn de bruin" w:date="2017-07-03T16:24:00Z">
            <w:rPr>
              <w:ins w:id="713" w:author="jorn de bruin" w:date="2017-07-03T16:20:00Z"/>
              <w:rFonts w:ascii="Cambria" w:eastAsiaTheme="minorEastAsia" w:hAnsi="Cambria"/>
              <w:i/>
              <w:lang w:val="nl-NL" w:eastAsia="nl-NL"/>
            </w:rPr>
          </w:rPrChange>
        </w:rPr>
        <w:pPrChange w:id="714" w:author="jorn de bruin" w:date="2017-07-03T16:24:00Z">
          <w:pPr/>
        </w:pPrChange>
      </w:pPr>
      <w:ins w:id="715" w:author="jorn de bruin" w:date="2017-07-03T16:24:00Z">
        <w:r>
          <w:rPr>
            <w:noProof/>
          </w:rPr>
          <w:lastRenderedPageBreak/>
          <w:drawing>
            <wp:inline distT="0" distB="0" distL="0" distR="0" wp14:anchorId="7A33CEE4" wp14:editId="79A8D585">
              <wp:extent cx="5734050" cy="322516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050" cy="3225165"/>
                      </a:xfrm>
                      <a:prstGeom prst="rect">
                        <a:avLst/>
                      </a:prstGeom>
                    </pic:spPr>
                  </pic:pic>
                </a:graphicData>
              </a:graphic>
            </wp:inline>
          </w:drawing>
        </w:r>
      </w:ins>
    </w:p>
    <w:p w14:paraId="4C2FCB14" w14:textId="30ABB53A" w:rsidR="003D7264" w:rsidRDefault="003D7264" w:rsidP="000C51C9">
      <w:pPr>
        <w:rPr>
          <w:ins w:id="716" w:author="jorn de bruin" w:date="2017-07-03T16:20:00Z"/>
          <w:rFonts w:ascii="Cambria" w:eastAsiaTheme="minorEastAsia" w:hAnsi="Cambria"/>
          <w:i/>
          <w:lang w:val="nl-NL" w:eastAsia="nl-NL"/>
        </w:rPr>
      </w:pPr>
    </w:p>
    <w:p w14:paraId="46543548" w14:textId="5B494FBE" w:rsidR="003D7264" w:rsidRDefault="003D7264" w:rsidP="000C51C9">
      <w:pPr>
        <w:rPr>
          <w:ins w:id="717" w:author="jorn de bruin" w:date="2017-07-03T16:20:00Z"/>
          <w:rFonts w:ascii="Cambria" w:eastAsiaTheme="minorEastAsia" w:hAnsi="Cambria"/>
          <w:i/>
          <w:lang w:val="nl-NL" w:eastAsia="nl-NL"/>
        </w:rPr>
      </w:pPr>
    </w:p>
    <w:p w14:paraId="2685032B" w14:textId="54F48A4D" w:rsidR="003D7264" w:rsidRDefault="003D7264" w:rsidP="000C51C9">
      <w:pPr>
        <w:rPr>
          <w:ins w:id="718" w:author="jorn de bruin" w:date="2017-07-03T16:20:00Z"/>
          <w:rFonts w:ascii="Cambria" w:eastAsiaTheme="minorEastAsia" w:hAnsi="Cambria"/>
          <w:i/>
          <w:lang w:val="nl-NL" w:eastAsia="nl-NL"/>
        </w:rPr>
      </w:pPr>
    </w:p>
    <w:p w14:paraId="09710A52" w14:textId="6DF612EF" w:rsidR="003D7264" w:rsidRDefault="003D7264" w:rsidP="000C51C9">
      <w:pPr>
        <w:rPr>
          <w:ins w:id="719" w:author="jorn de bruin" w:date="2017-07-03T16:20:00Z"/>
          <w:rFonts w:ascii="Cambria" w:eastAsiaTheme="minorEastAsia" w:hAnsi="Cambria"/>
          <w:i/>
          <w:lang w:val="nl-NL" w:eastAsia="nl-NL"/>
        </w:rPr>
      </w:pPr>
      <w:bookmarkStart w:id="720" w:name="_GoBack"/>
      <w:bookmarkEnd w:id="720"/>
    </w:p>
    <w:p w14:paraId="10770021" w14:textId="1A7DB196" w:rsidR="003D7264" w:rsidRDefault="003D7264" w:rsidP="000C51C9">
      <w:pPr>
        <w:rPr>
          <w:ins w:id="721" w:author="jorn de bruin" w:date="2017-07-03T16:20:00Z"/>
          <w:rFonts w:ascii="Cambria" w:eastAsiaTheme="minorEastAsia" w:hAnsi="Cambria"/>
          <w:i/>
          <w:lang w:val="nl-NL" w:eastAsia="nl-NL"/>
        </w:rPr>
      </w:pPr>
    </w:p>
    <w:p w14:paraId="631296EA" w14:textId="099E9C98" w:rsidR="003D7264" w:rsidRDefault="003D7264" w:rsidP="000C51C9">
      <w:pPr>
        <w:rPr>
          <w:ins w:id="722" w:author="jorn de bruin" w:date="2017-07-03T16:20:00Z"/>
          <w:rFonts w:ascii="Cambria" w:eastAsiaTheme="minorEastAsia" w:hAnsi="Cambria"/>
          <w:i/>
          <w:lang w:val="nl-NL" w:eastAsia="nl-NL"/>
        </w:rPr>
      </w:pPr>
    </w:p>
    <w:p w14:paraId="24EA3B4D" w14:textId="6AC7E8D1" w:rsidR="003D7264" w:rsidRDefault="003D7264" w:rsidP="000C51C9">
      <w:pPr>
        <w:rPr>
          <w:ins w:id="723" w:author="jorn de bruin" w:date="2017-07-03T16:20:00Z"/>
          <w:rFonts w:ascii="Cambria" w:eastAsiaTheme="minorEastAsia" w:hAnsi="Cambria"/>
          <w:i/>
          <w:lang w:val="nl-NL" w:eastAsia="nl-NL"/>
        </w:rPr>
      </w:pPr>
    </w:p>
    <w:p w14:paraId="123B99D5" w14:textId="330DF3B9" w:rsidR="003D7264" w:rsidRDefault="003D7264" w:rsidP="000C51C9">
      <w:pPr>
        <w:rPr>
          <w:ins w:id="724" w:author="jorn de bruin" w:date="2017-07-03T16:20:00Z"/>
          <w:rFonts w:ascii="Cambria" w:eastAsiaTheme="minorEastAsia" w:hAnsi="Cambria"/>
          <w:i/>
          <w:lang w:val="nl-NL" w:eastAsia="nl-NL"/>
        </w:rPr>
      </w:pPr>
    </w:p>
    <w:p w14:paraId="394BDDB8" w14:textId="77777777" w:rsidR="003D7264" w:rsidRPr="00CF4DCA" w:rsidRDefault="003D7264" w:rsidP="000C51C9">
      <w:pPr>
        <w:rPr>
          <w:rFonts w:ascii="Cambria" w:eastAsiaTheme="minorEastAsia" w:hAnsi="Cambria"/>
          <w:i/>
          <w:lang w:val="nl-NL" w:eastAsia="nl-NL"/>
        </w:rPr>
      </w:pPr>
    </w:p>
    <w:p w14:paraId="57E2EC63" w14:textId="029583F3" w:rsidR="000C51C9" w:rsidRPr="00CF4DCA" w:rsidDel="00AE7013" w:rsidRDefault="000C51C9" w:rsidP="000C51C9">
      <w:pPr>
        <w:rPr>
          <w:del w:id="725" w:author="jorn de bruin" w:date="2017-07-03T14:52:00Z"/>
          <w:rFonts w:ascii="Cambria" w:eastAsiaTheme="minorEastAsia" w:hAnsi="Cambria"/>
          <w:i/>
          <w:color w:val="00B050"/>
          <w:lang w:val="nl-NL" w:eastAsia="nl-NL"/>
        </w:rPr>
      </w:pPr>
      <w:del w:id="726" w:author="jorn de bruin" w:date="2017-07-03T14:52:00Z">
        <w:r w:rsidRPr="00CF4DCA" w:rsidDel="00AE7013">
          <w:rPr>
            <w:rFonts w:ascii="Cambria" w:eastAsiaTheme="minorEastAsia" w:hAnsi="Cambria"/>
            <w:i/>
            <w:color w:val="00B050"/>
            <w:lang w:val="nl-NL" w:eastAsia="nl-NL"/>
          </w:rPr>
          <w:delText>Wireframes spreken doorgaans voor zichzelf. Zet er dus alleen opmerkingen bij als er bijzonderheden zijn, bijvoorbeeld:</w:delText>
        </w:r>
      </w:del>
    </w:p>
    <w:p w14:paraId="37937938" w14:textId="3CF3C2D7" w:rsidR="000C51C9" w:rsidRPr="00CF4DCA" w:rsidDel="00AE7013" w:rsidRDefault="000C51C9" w:rsidP="000C51C9">
      <w:pPr>
        <w:rPr>
          <w:del w:id="727" w:author="jorn de bruin" w:date="2017-07-03T14:52:00Z"/>
          <w:rFonts w:ascii="Cambria" w:eastAsiaTheme="minorEastAsia" w:hAnsi="Cambria"/>
          <w:i/>
          <w:color w:val="00B050"/>
          <w:lang w:val="nl-NL" w:eastAsia="nl-NL"/>
        </w:rPr>
      </w:pPr>
    </w:p>
    <w:p w14:paraId="2F9E185C" w14:textId="62B6E9C9" w:rsidR="000C51C9" w:rsidRPr="00CF4DCA" w:rsidDel="00AE7013" w:rsidRDefault="000C51C9" w:rsidP="000C51C9">
      <w:pPr>
        <w:rPr>
          <w:del w:id="728" w:author="jorn de bruin" w:date="2017-07-03T14:52:00Z"/>
          <w:rFonts w:ascii="Cambria" w:eastAsiaTheme="minorEastAsia" w:hAnsi="Cambria"/>
          <w:i/>
          <w:color w:val="00B050"/>
          <w:lang w:val="nl-NL" w:eastAsia="nl-NL"/>
        </w:rPr>
      </w:pPr>
      <w:del w:id="729" w:author="jorn de bruin" w:date="2017-07-03T14:52:00Z">
        <w:r w:rsidRPr="00CF4DCA" w:rsidDel="00AE7013">
          <w:rPr>
            <w:rFonts w:ascii="Cambria" w:eastAsiaTheme="minorEastAsia" w:hAnsi="Cambria"/>
            <w:i/>
            <w:color w:val="00B050"/>
            <w:lang w:val="nl-NL" w:eastAsia="nl-NL"/>
          </w:rPr>
          <w:delText>"Opmerking voor design: Houd bij het ontwerpen van de schermen rekening met de weergave van mogelijke foutmeldingen, in verband met de hoogte van het scherm.</w:delText>
        </w:r>
      </w:del>
    </w:p>
    <w:p w14:paraId="5F19520B" w14:textId="1E33AD12" w:rsidR="000C51C9" w:rsidRPr="00CF4DCA" w:rsidDel="00AE7013" w:rsidRDefault="000C51C9" w:rsidP="000C51C9">
      <w:pPr>
        <w:rPr>
          <w:del w:id="730" w:author="jorn de bruin" w:date="2017-07-03T14:52:00Z"/>
          <w:rFonts w:ascii="Cambria" w:eastAsiaTheme="minorEastAsia" w:hAnsi="Cambria"/>
          <w:i/>
          <w:color w:val="00B050"/>
          <w:lang w:val="nl-NL" w:eastAsia="nl-NL"/>
        </w:rPr>
      </w:pPr>
    </w:p>
    <w:p w14:paraId="696D5AEB" w14:textId="2CE0E26A" w:rsidR="000C51C9" w:rsidRPr="00CF4DCA" w:rsidDel="00AE7013" w:rsidRDefault="000C51C9" w:rsidP="000C51C9">
      <w:pPr>
        <w:rPr>
          <w:del w:id="731" w:author="jorn de bruin" w:date="2017-07-03T14:52:00Z"/>
          <w:rFonts w:ascii="Cambria" w:eastAsiaTheme="minorEastAsia" w:hAnsi="Cambria"/>
          <w:i/>
          <w:color w:val="00B050"/>
          <w:lang w:val="nl-NL" w:eastAsia="nl-NL"/>
        </w:rPr>
      </w:pPr>
      <w:del w:id="732" w:author="jorn de bruin" w:date="2017-07-03T14:52:00Z">
        <w:r w:rsidRPr="00CF4DCA" w:rsidDel="00AE7013">
          <w:rPr>
            <w:rFonts w:ascii="Cambria" w:eastAsiaTheme="minorEastAsia" w:hAnsi="Cambria"/>
            <w:i/>
            <w:color w:val="00B050"/>
            <w:lang w:val="nl-NL" w:eastAsia="nl-NL"/>
          </w:rPr>
          <w:delText xml:space="preserve">Opmerking voor techniek: Als een gebruiker op het vraagteken-icoontje klikt, opent er een pop-up met tips om een goed wachtwoord op te stellen.” </w:delText>
        </w:r>
      </w:del>
    </w:p>
    <w:p w14:paraId="0C880332" w14:textId="1B4C423F" w:rsidR="0073408D" w:rsidRDefault="0073408D" w:rsidP="000C51C9">
      <w:pPr>
        <w:rPr>
          <w:ins w:id="733" w:author="jorn de bruin" w:date="2017-07-03T13:45:00Z"/>
          <w:rFonts w:ascii="Cambria" w:eastAsiaTheme="minorEastAsia" w:hAnsi="Cambria"/>
          <w:i/>
          <w:lang w:val="nl-NL" w:eastAsia="nl-NL"/>
        </w:rPr>
      </w:pPr>
    </w:p>
    <w:p w14:paraId="1D7955F3" w14:textId="1ECF5E31" w:rsidR="0073408D" w:rsidRDefault="0073408D" w:rsidP="000C51C9">
      <w:pPr>
        <w:rPr>
          <w:ins w:id="734" w:author="jorn de bruin" w:date="2017-07-03T16:20:00Z"/>
          <w:rFonts w:ascii="Cambria" w:eastAsiaTheme="minorEastAsia" w:hAnsi="Cambria"/>
          <w:i/>
          <w:lang w:val="nl-NL" w:eastAsia="nl-NL"/>
        </w:rPr>
      </w:pPr>
    </w:p>
    <w:p w14:paraId="145D4AFB" w14:textId="77777777" w:rsidR="003D7264" w:rsidRDefault="003D7264" w:rsidP="000C51C9">
      <w:pPr>
        <w:rPr>
          <w:ins w:id="735" w:author="jorn de bruin" w:date="2017-07-03T13:45:00Z"/>
          <w:rFonts w:ascii="Cambria" w:eastAsiaTheme="minorEastAsia" w:hAnsi="Cambria"/>
          <w:i/>
          <w:lang w:val="nl-NL" w:eastAsia="nl-NL"/>
        </w:rPr>
      </w:pPr>
    </w:p>
    <w:p w14:paraId="0CC08818" w14:textId="77777777" w:rsidR="0073408D" w:rsidRPr="00CF4DCA" w:rsidRDefault="0073408D" w:rsidP="000C51C9">
      <w:pPr>
        <w:rPr>
          <w:rFonts w:ascii="Cambria" w:eastAsiaTheme="minorEastAsia" w:hAnsi="Cambria"/>
          <w:i/>
          <w:lang w:val="nl-NL" w:eastAsia="nl-NL"/>
        </w:rPr>
      </w:pPr>
    </w:p>
    <w:p w14:paraId="0D1A3941" w14:textId="77777777" w:rsidR="000C51C9" w:rsidRPr="00CF4DCA" w:rsidRDefault="000C51C9" w:rsidP="00CF4DCA">
      <w:pPr>
        <w:pStyle w:val="Kop2"/>
        <w:rPr>
          <w:lang w:val="nl-NL"/>
        </w:rPr>
      </w:pPr>
      <w:bookmarkStart w:id="736" w:name="_Toc470770547"/>
      <w:bookmarkStart w:id="737" w:name="_Toc470773237"/>
      <w:bookmarkStart w:id="738" w:name="_Toc470770548"/>
      <w:bookmarkStart w:id="739" w:name="_Toc470773238"/>
      <w:bookmarkStart w:id="740" w:name="_Toc470770549"/>
      <w:bookmarkStart w:id="741" w:name="_Toc470773239"/>
      <w:bookmarkStart w:id="742" w:name="_Toc470770550"/>
      <w:bookmarkStart w:id="743" w:name="_Toc470773240"/>
      <w:bookmarkStart w:id="744" w:name="_Toc470770551"/>
      <w:bookmarkStart w:id="745" w:name="_Toc470773241"/>
      <w:bookmarkStart w:id="746" w:name="_Toc470770552"/>
      <w:bookmarkStart w:id="747" w:name="_Toc470773242"/>
      <w:bookmarkStart w:id="748" w:name="_Toc470770553"/>
      <w:bookmarkStart w:id="749" w:name="_Toc470773243"/>
      <w:bookmarkStart w:id="750" w:name="_Toc470770554"/>
      <w:bookmarkStart w:id="751" w:name="_Toc470773244"/>
      <w:bookmarkStart w:id="752" w:name="_Toc470770555"/>
      <w:bookmarkStart w:id="753" w:name="_Toc470773245"/>
      <w:bookmarkStart w:id="754" w:name="_Toc470770556"/>
      <w:bookmarkStart w:id="755" w:name="_Toc470773246"/>
      <w:bookmarkStart w:id="756" w:name="_Toc470770557"/>
      <w:bookmarkStart w:id="757" w:name="_Toc470773247"/>
      <w:bookmarkStart w:id="758" w:name="_Toc314166382"/>
      <w:bookmarkStart w:id="759" w:name="_Toc443570613"/>
      <w:bookmarkStart w:id="760" w:name="_Toc486861883"/>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r w:rsidRPr="00CF4DCA">
        <w:rPr>
          <w:lang w:val="nl-NL"/>
        </w:rPr>
        <w:t>Formulierontwerp</w:t>
      </w:r>
      <w:bookmarkEnd w:id="758"/>
      <w:bookmarkEnd w:id="759"/>
      <w:bookmarkEnd w:id="760"/>
    </w:p>
    <w:p w14:paraId="180B6A6B" w14:textId="4CD164FD" w:rsidR="00653735" w:rsidRPr="00CF4DCA" w:rsidDel="0073408D" w:rsidRDefault="00653735" w:rsidP="000C51C9">
      <w:pPr>
        <w:rPr>
          <w:del w:id="761" w:author="jorn de bruin" w:date="2017-07-03T13:44:00Z"/>
          <w:rFonts w:ascii="Cambria" w:hAnsi="Cambria"/>
          <w:i/>
          <w:color w:val="00B050"/>
          <w:lang w:val="nl-NL"/>
        </w:rPr>
      </w:pPr>
    </w:p>
    <w:p w14:paraId="4213221E" w14:textId="5730AA0D" w:rsidR="000C51C9" w:rsidRPr="00CF4DCA" w:rsidDel="0073408D" w:rsidRDefault="000C51C9" w:rsidP="000C51C9">
      <w:pPr>
        <w:rPr>
          <w:del w:id="762" w:author="jorn de bruin" w:date="2017-07-03T13:44:00Z"/>
          <w:rFonts w:ascii="Cambria" w:hAnsi="Cambria"/>
          <w:i/>
          <w:color w:val="00B050"/>
          <w:lang w:val="nl-NL"/>
        </w:rPr>
      </w:pPr>
      <w:del w:id="763" w:author="jorn de bruin" w:date="2017-07-03T13:44:00Z">
        <w:r w:rsidRPr="00CF4DCA" w:rsidDel="0073408D">
          <w:rPr>
            <w:rFonts w:ascii="Cambria" w:hAnsi="Cambria"/>
            <w:i/>
            <w:color w:val="00B050"/>
            <w:lang w:val="nl-NL"/>
          </w:rPr>
          <w:delText>Een formulier op internet is een pagina, waar de bezoeker gegevens kan invullen. Formulieren vormen een belangrijk onderdeel van een webapplicatie. Veel mensen vinden het moeilijk een formulier in te vullen. Maak het hen dus zo eenvoudig mogelijk:</w:delText>
        </w:r>
      </w:del>
    </w:p>
    <w:p w14:paraId="7310B8E1" w14:textId="5B84B058" w:rsidR="000C51C9" w:rsidRPr="00CF4DCA" w:rsidDel="0073408D" w:rsidRDefault="000C51C9" w:rsidP="00CF4DCA">
      <w:pPr>
        <w:pStyle w:val="Lijstalinea"/>
        <w:widowControl/>
        <w:numPr>
          <w:ilvl w:val="0"/>
          <w:numId w:val="35"/>
        </w:numPr>
        <w:ind w:left="284" w:hanging="284"/>
        <w:contextualSpacing/>
        <w:rPr>
          <w:del w:id="764" w:author="jorn de bruin" w:date="2017-07-03T13:44:00Z"/>
          <w:rFonts w:ascii="Cambria" w:eastAsiaTheme="minorEastAsia" w:hAnsi="Cambria"/>
          <w:i/>
          <w:color w:val="00B050"/>
          <w:lang w:val="nl-NL" w:eastAsia="nl-NL"/>
        </w:rPr>
      </w:pPr>
      <w:del w:id="765" w:author="jorn de bruin" w:date="2017-07-03T13:44:00Z">
        <w:r w:rsidRPr="00CF4DCA" w:rsidDel="0073408D">
          <w:rPr>
            <w:rFonts w:ascii="Cambria" w:eastAsiaTheme="minorEastAsia" w:hAnsi="Cambria"/>
            <w:i/>
            <w:color w:val="00B050"/>
            <w:lang w:val="nl-NL" w:eastAsia="nl-NL"/>
          </w:rPr>
          <w:delText>Maak een strak en overzichtelijk ontwerp</w:delText>
        </w:r>
      </w:del>
    </w:p>
    <w:p w14:paraId="639183BA" w14:textId="5CE025AF" w:rsidR="000C51C9" w:rsidRPr="00CF4DCA" w:rsidDel="0073408D" w:rsidRDefault="000C51C9" w:rsidP="00CF4DCA">
      <w:pPr>
        <w:pStyle w:val="Lijstalinea"/>
        <w:widowControl/>
        <w:numPr>
          <w:ilvl w:val="0"/>
          <w:numId w:val="35"/>
        </w:numPr>
        <w:ind w:left="284" w:hanging="284"/>
        <w:contextualSpacing/>
        <w:rPr>
          <w:del w:id="766" w:author="jorn de bruin" w:date="2017-07-03T13:44:00Z"/>
          <w:rFonts w:ascii="Cambria" w:eastAsiaTheme="minorEastAsia" w:hAnsi="Cambria"/>
          <w:i/>
          <w:color w:val="00B050"/>
          <w:lang w:val="nl-NL" w:eastAsia="nl-NL"/>
        </w:rPr>
      </w:pPr>
      <w:del w:id="767" w:author="jorn de bruin" w:date="2017-07-03T13:44:00Z">
        <w:r w:rsidRPr="00CF4DCA" w:rsidDel="0073408D">
          <w:rPr>
            <w:rFonts w:ascii="Cambria" w:eastAsiaTheme="minorEastAsia" w:hAnsi="Cambria"/>
            <w:i/>
            <w:color w:val="00B050"/>
            <w:lang w:val="nl-NL" w:eastAsia="nl-NL"/>
          </w:rPr>
          <w:delText>Maak een formulier aantrekkelijk</w:delText>
        </w:r>
      </w:del>
    </w:p>
    <w:p w14:paraId="6077574D" w14:textId="46AB30F9" w:rsidR="000C51C9" w:rsidRPr="00CF4DCA" w:rsidDel="0073408D" w:rsidRDefault="000C51C9" w:rsidP="00CF4DCA">
      <w:pPr>
        <w:pStyle w:val="Lijstalinea"/>
        <w:widowControl/>
        <w:numPr>
          <w:ilvl w:val="0"/>
          <w:numId w:val="35"/>
        </w:numPr>
        <w:ind w:left="284" w:hanging="284"/>
        <w:contextualSpacing/>
        <w:rPr>
          <w:del w:id="768" w:author="jorn de bruin" w:date="2017-07-03T13:44:00Z"/>
          <w:rFonts w:ascii="Cambria" w:eastAsiaTheme="minorEastAsia" w:hAnsi="Cambria"/>
          <w:i/>
          <w:color w:val="00B050"/>
          <w:lang w:val="nl-NL" w:eastAsia="nl-NL"/>
        </w:rPr>
      </w:pPr>
      <w:del w:id="769" w:author="jorn de bruin" w:date="2017-07-03T13:44:00Z">
        <w:r w:rsidRPr="00CF4DCA" w:rsidDel="0073408D">
          <w:rPr>
            <w:rFonts w:ascii="Cambria" w:eastAsiaTheme="minorEastAsia" w:hAnsi="Cambria"/>
            <w:i/>
            <w:color w:val="00B050"/>
            <w:lang w:val="nl-NL" w:eastAsia="nl-NL"/>
          </w:rPr>
          <w:delText>Geef duidelijk weer welke velden verplicht ingevuld moeten worden</w:delText>
        </w:r>
      </w:del>
    </w:p>
    <w:p w14:paraId="5D5D11EB" w14:textId="1F1553E2" w:rsidR="000C51C9" w:rsidRPr="00CF4DCA" w:rsidDel="0073408D" w:rsidRDefault="000C51C9" w:rsidP="00CF4DCA">
      <w:pPr>
        <w:pStyle w:val="Lijstalinea"/>
        <w:widowControl/>
        <w:numPr>
          <w:ilvl w:val="0"/>
          <w:numId w:val="35"/>
        </w:numPr>
        <w:ind w:left="284" w:hanging="284"/>
        <w:contextualSpacing/>
        <w:rPr>
          <w:del w:id="770" w:author="jorn de bruin" w:date="2017-07-03T13:44:00Z"/>
          <w:rFonts w:ascii="Cambria" w:eastAsiaTheme="minorEastAsia" w:hAnsi="Cambria"/>
          <w:i/>
          <w:color w:val="00B050"/>
          <w:lang w:val="nl-NL" w:eastAsia="nl-NL"/>
        </w:rPr>
      </w:pPr>
      <w:del w:id="771" w:author="jorn de bruin" w:date="2017-07-03T13:44:00Z">
        <w:r w:rsidRPr="00CF4DCA" w:rsidDel="0073408D">
          <w:rPr>
            <w:rFonts w:ascii="Cambria" w:eastAsiaTheme="minorEastAsia" w:hAnsi="Cambria"/>
            <w:i/>
            <w:color w:val="00B050"/>
            <w:lang w:val="nl-NL" w:eastAsia="nl-NL"/>
          </w:rPr>
          <w:delText>Zet gegevens die bij elkaar horen, bij elkaar en breng visueel scheiding aan tussen groepen gegevens</w:delText>
        </w:r>
      </w:del>
    </w:p>
    <w:p w14:paraId="56854241" w14:textId="38C70C18" w:rsidR="000C51C9" w:rsidRPr="00CF4DCA" w:rsidDel="0073408D" w:rsidRDefault="000C51C9" w:rsidP="00CF4DCA">
      <w:pPr>
        <w:pStyle w:val="Lijstalinea"/>
        <w:widowControl/>
        <w:numPr>
          <w:ilvl w:val="0"/>
          <w:numId w:val="35"/>
        </w:numPr>
        <w:ind w:left="284" w:hanging="284"/>
        <w:contextualSpacing/>
        <w:rPr>
          <w:del w:id="772" w:author="jorn de bruin" w:date="2017-07-03T13:44:00Z"/>
          <w:rFonts w:ascii="Cambria" w:eastAsiaTheme="minorEastAsia" w:hAnsi="Cambria"/>
          <w:i/>
          <w:color w:val="00B050"/>
          <w:lang w:val="nl-NL" w:eastAsia="nl-NL"/>
        </w:rPr>
      </w:pPr>
      <w:del w:id="773" w:author="jorn de bruin" w:date="2017-07-03T13:44:00Z">
        <w:r w:rsidRPr="00CF4DCA" w:rsidDel="0073408D">
          <w:rPr>
            <w:rFonts w:ascii="Cambria" w:eastAsiaTheme="minorEastAsia" w:hAnsi="Cambria"/>
            <w:i/>
            <w:color w:val="00B050"/>
            <w:lang w:val="nl-NL" w:eastAsia="nl-NL"/>
          </w:rPr>
          <w:delText>Maak formulieren niet te groot. Zij gaan er al snel ingewikkeld uitzien. Verdeel liever het formulier over verschillende pagina's</w:delText>
        </w:r>
      </w:del>
    </w:p>
    <w:p w14:paraId="514BA84E" w14:textId="5D9950B5" w:rsidR="000C51C9" w:rsidRPr="00CF4DCA" w:rsidDel="0073408D" w:rsidRDefault="000C51C9" w:rsidP="00CF4DCA">
      <w:pPr>
        <w:pStyle w:val="Lijstalinea"/>
        <w:widowControl/>
        <w:numPr>
          <w:ilvl w:val="0"/>
          <w:numId w:val="35"/>
        </w:numPr>
        <w:ind w:left="284" w:hanging="284"/>
        <w:contextualSpacing/>
        <w:rPr>
          <w:del w:id="774" w:author="jorn de bruin" w:date="2017-07-03T13:44:00Z"/>
          <w:rFonts w:ascii="Cambria" w:eastAsiaTheme="minorEastAsia" w:hAnsi="Cambria"/>
          <w:i/>
          <w:color w:val="00B050"/>
          <w:lang w:val="nl-NL" w:eastAsia="nl-NL"/>
        </w:rPr>
      </w:pPr>
      <w:del w:id="775" w:author="jorn de bruin" w:date="2017-07-03T13:44:00Z">
        <w:r w:rsidRPr="00CF4DCA" w:rsidDel="0073408D">
          <w:rPr>
            <w:rFonts w:ascii="Cambria" w:eastAsiaTheme="minorEastAsia" w:hAnsi="Cambria"/>
            <w:i/>
            <w:color w:val="00B050"/>
            <w:lang w:val="nl-NL" w:eastAsia="nl-NL"/>
          </w:rPr>
          <w:delText>Maak eventueel dynamische formulieren waarin vragen die niet ter zake doen, worden weggelaten</w:delText>
        </w:r>
      </w:del>
    </w:p>
    <w:p w14:paraId="5E84995E" w14:textId="181C2EE8" w:rsidR="000C51C9" w:rsidRPr="00CF4DCA" w:rsidDel="0073408D" w:rsidRDefault="000C51C9" w:rsidP="000C51C9">
      <w:pPr>
        <w:rPr>
          <w:del w:id="776" w:author="jorn de bruin" w:date="2017-07-03T13:44:00Z"/>
          <w:rFonts w:ascii="Cambria" w:hAnsi="Cambria"/>
          <w:i/>
          <w:color w:val="00B050"/>
          <w:lang w:val="nl-NL"/>
        </w:rPr>
      </w:pPr>
    </w:p>
    <w:p w14:paraId="1FFC8D9B" w14:textId="4FA48101" w:rsidR="000C51C9" w:rsidRPr="00CF4DCA" w:rsidDel="0073408D" w:rsidRDefault="000C51C9" w:rsidP="000C51C9">
      <w:pPr>
        <w:rPr>
          <w:del w:id="777" w:author="jorn de bruin" w:date="2017-07-03T13:44:00Z"/>
          <w:rFonts w:ascii="Cambria" w:hAnsi="Cambria"/>
          <w:i/>
          <w:color w:val="00B050"/>
          <w:lang w:val="nl-NL"/>
        </w:rPr>
      </w:pPr>
      <w:del w:id="778" w:author="jorn de bruin" w:date="2017-07-03T13:44:00Z">
        <w:r w:rsidRPr="00CF4DCA" w:rsidDel="0073408D">
          <w:rPr>
            <w:rFonts w:ascii="Cambria" w:hAnsi="Cambria"/>
            <w:i/>
            <w:color w:val="00B050"/>
            <w:lang w:val="nl-NL"/>
          </w:rPr>
          <w:delText>Maak van elk formulier eerst een ontwerp, waaruit duidelijk blijkt welke besturingselementen worden gebruikt en welke velden verplicht moeten worden ingevuld. Dat wordt meestal met een * aangeduid.</w:delText>
        </w:r>
      </w:del>
    </w:p>
    <w:p w14:paraId="36D140B6" w14:textId="77777777" w:rsidR="000C51C9" w:rsidRPr="00323212" w:rsidRDefault="000C51C9" w:rsidP="000C51C9">
      <w:pPr>
        <w:rPr>
          <w:rFonts w:ascii="Cambria" w:hAnsi="Cambria"/>
          <w:lang w:val="nl-NL"/>
          <w:rPrChange w:id="779" w:author="jorn de bruin" w:date="2017-07-03T14:26:00Z">
            <w:rPr>
              <w:rFonts w:ascii="Cambria" w:hAnsi="Cambria"/>
              <w:lang w:val="nl-NL"/>
            </w:rPr>
          </w:rPrChange>
        </w:rPr>
      </w:pPr>
    </w:p>
    <w:p w14:paraId="14AC51F3" w14:textId="77777777" w:rsidR="000C51C9" w:rsidRPr="00323212" w:rsidDel="002C6AE6" w:rsidRDefault="000C51C9" w:rsidP="000C51C9">
      <w:pPr>
        <w:rPr>
          <w:del w:id="780" w:author="jorn de bruin" w:date="2017-07-03T17:06:00Z"/>
          <w:rFonts w:ascii="Cambria" w:hAnsi="Cambria"/>
          <w:lang w:val="nl-NL"/>
          <w:rPrChange w:id="781" w:author="jorn de bruin" w:date="2017-07-03T14:26:00Z">
            <w:rPr>
              <w:del w:id="782" w:author="jorn de bruin" w:date="2017-07-03T17:06:00Z"/>
              <w:rFonts w:ascii="Cambria" w:hAnsi="Cambria"/>
              <w:color w:val="0432FF"/>
              <w:lang w:val="nl-NL"/>
            </w:rPr>
          </w:rPrChange>
        </w:rPr>
      </w:pPr>
      <w:r w:rsidRPr="00323212">
        <w:rPr>
          <w:rFonts w:ascii="Cambria" w:hAnsi="Cambria"/>
          <w:lang w:val="nl-NL"/>
          <w:rPrChange w:id="783" w:author="jorn de bruin" w:date="2017-07-03T14:26:00Z">
            <w:rPr>
              <w:rFonts w:ascii="Cambria" w:hAnsi="Cambria"/>
              <w:color w:val="0432FF"/>
              <w:lang w:val="nl-NL"/>
            </w:rPr>
          </w:rPrChange>
        </w:rPr>
        <w:t>Hieronder ziet u het formulierontwerp voor het formulier Aanmelden.</w:t>
      </w:r>
    </w:p>
    <w:p w14:paraId="31D083DC" w14:textId="77777777" w:rsidR="000C51C9" w:rsidRPr="00CF4DCA" w:rsidRDefault="000C51C9" w:rsidP="000C51C9">
      <w:pPr>
        <w:rPr>
          <w:rFonts w:ascii="Cambria" w:hAnsi="Cambria"/>
          <w:lang w:val="nl-NL"/>
        </w:rPr>
      </w:pPr>
    </w:p>
    <w:p w14:paraId="275F6BAF" w14:textId="692A1077" w:rsidR="000C51C9" w:rsidRPr="00CF4DCA" w:rsidRDefault="000C51C9" w:rsidP="000C51C9">
      <w:pPr>
        <w:rPr>
          <w:rFonts w:ascii="Cambria" w:hAnsi="Cambria"/>
          <w:lang w:val="nl-NL"/>
        </w:rPr>
      </w:pPr>
      <w:del w:id="784" w:author="jorn de bruin" w:date="2017-07-03T14:26:00Z">
        <w:r w:rsidRPr="00CF4DCA" w:rsidDel="00323212">
          <w:rPr>
            <w:rFonts w:ascii="Cambria" w:hAnsi="Cambria"/>
            <w:noProof/>
            <w:lang w:val="nl-NL"/>
          </w:rPr>
          <w:drawing>
            <wp:inline distT="0" distB="0" distL="0" distR="0" wp14:anchorId="02D1B469" wp14:editId="65CC5B54">
              <wp:extent cx="3459868" cy="18653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ulier_voorbeeld GO.jpg"/>
                      <pic:cNvPicPr/>
                    </pic:nvPicPr>
                    <pic:blipFill>
                      <a:blip r:embed="rId16">
                        <a:extLst>
                          <a:ext uri="{28A0092B-C50C-407E-A947-70E740481C1C}">
                            <a14:useLocalDpi xmlns:a14="http://schemas.microsoft.com/office/drawing/2010/main" val="0"/>
                          </a:ext>
                        </a:extLst>
                      </a:blip>
                      <a:stretch>
                        <a:fillRect/>
                      </a:stretch>
                    </pic:blipFill>
                    <pic:spPr>
                      <a:xfrm>
                        <a:off x="0" y="0"/>
                        <a:ext cx="3489990" cy="1881627"/>
                      </a:xfrm>
                      <a:prstGeom prst="rect">
                        <a:avLst/>
                      </a:prstGeom>
                    </pic:spPr>
                  </pic:pic>
                </a:graphicData>
              </a:graphic>
            </wp:inline>
          </w:drawing>
        </w:r>
      </w:del>
      <w:ins w:id="785" w:author="jorn de bruin" w:date="2017-07-03T14:26:00Z">
        <w:r w:rsidR="00323212">
          <w:rPr>
            <w:rFonts w:ascii="Cambria" w:hAnsi="Cambria"/>
            <w:noProof/>
            <w:lang w:val="nl-NL"/>
          </w:rPr>
          <w:drawing>
            <wp:inline distT="0" distB="0" distL="0" distR="0" wp14:anchorId="4C1AE4DC" wp14:editId="39B500D9">
              <wp:extent cx="3133995" cy="2571750"/>
              <wp:effectExtent l="0" t="0" r="952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3489" cy="2604159"/>
                      </a:xfrm>
                      <a:prstGeom prst="rect">
                        <a:avLst/>
                      </a:prstGeom>
                      <a:noFill/>
                      <a:ln>
                        <a:noFill/>
                      </a:ln>
                    </pic:spPr>
                  </pic:pic>
                </a:graphicData>
              </a:graphic>
            </wp:inline>
          </w:drawing>
        </w:r>
      </w:ins>
    </w:p>
    <w:p w14:paraId="59B296A4" w14:textId="77777777" w:rsidR="000C51C9" w:rsidRPr="00CF4DCA" w:rsidRDefault="000C51C9" w:rsidP="000C51C9">
      <w:pPr>
        <w:spacing w:line="360" w:lineRule="auto"/>
        <w:rPr>
          <w:rFonts w:ascii="Cambria" w:hAnsi="Cambria"/>
          <w:lang w:val="nl-NL"/>
        </w:rPr>
      </w:pPr>
    </w:p>
    <w:p w14:paraId="48A12B26" w14:textId="77777777" w:rsidR="000C51C9" w:rsidRPr="00CF4DCA" w:rsidRDefault="000C51C9" w:rsidP="002D16BB">
      <w:pPr>
        <w:pStyle w:val="Plattetekst"/>
        <w:rPr>
          <w:i/>
          <w:color w:val="FF0000"/>
          <w:lang w:val="nl-NL"/>
        </w:rPr>
      </w:pPr>
    </w:p>
    <w:p w14:paraId="3698DF28" w14:textId="77777777" w:rsidR="002D16BB" w:rsidRPr="00CF4DCA" w:rsidRDefault="002D16BB" w:rsidP="002D16BB">
      <w:pPr>
        <w:pStyle w:val="Kop1"/>
        <w:rPr>
          <w:lang w:val="nl-NL"/>
        </w:rPr>
      </w:pPr>
      <w:bookmarkStart w:id="786" w:name="_Toc486861884"/>
      <w:r w:rsidRPr="00CF4DCA">
        <w:rPr>
          <w:lang w:val="nl-NL"/>
        </w:rPr>
        <w:t>Grafisch Ontwerp</w:t>
      </w:r>
      <w:bookmarkEnd w:id="786"/>
    </w:p>
    <w:p w14:paraId="7F49A187" w14:textId="77777777" w:rsidR="0058151B" w:rsidRPr="00CF4DCA" w:rsidRDefault="0058151B" w:rsidP="0058151B">
      <w:pPr>
        <w:pStyle w:val="Plattetekst"/>
        <w:rPr>
          <w:lang w:val="nl-NL"/>
        </w:rPr>
      </w:pPr>
    </w:p>
    <w:p w14:paraId="2A3C5247" w14:textId="5567F0A6" w:rsidR="0058151B" w:rsidRPr="00CF4DCA" w:rsidDel="0073408D" w:rsidRDefault="0058151B" w:rsidP="0058151B">
      <w:pPr>
        <w:pStyle w:val="Plattetekst"/>
        <w:rPr>
          <w:del w:id="787" w:author="jorn de bruin" w:date="2017-07-03T13:43:00Z"/>
          <w:i/>
          <w:color w:val="00B050"/>
          <w:lang w:val="nl-NL"/>
        </w:rPr>
      </w:pPr>
      <w:del w:id="788" w:author="jorn de bruin" w:date="2017-07-03T13:43:00Z">
        <w:r w:rsidRPr="00CF4DCA" w:rsidDel="0073408D">
          <w:rPr>
            <w:i/>
            <w:color w:val="00B050"/>
            <w:lang w:val="nl-NL"/>
          </w:rPr>
          <w:delText xml:space="preserve">Vaak wordt het FO opgeleverd in combinatie met een </w:delText>
        </w:r>
        <w:r w:rsidR="00794D0E" w:rsidRPr="00CF4DCA" w:rsidDel="0073408D">
          <w:rPr>
            <w:i/>
            <w:color w:val="00B050"/>
            <w:lang w:val="nl-NL"/>
          </w:rPr>
          <w:delText>los</w:delText>
        </w:r>
        <w:r w:rsidRPr="00CF4DCA" w:rsidDel="0073408D">
          <w:rPr>
            <w:i/>
            <w:color w:val="00B050"/>
            <w:lang w:val="nl-NL"/>
          </w:rPr>
          <w:delText xml:space="preserve"> Grafisch Ontwerp. Als dat het geval is, verwijs dan kort naar dit document. Soms komt het voor dat het GO als hoofdstuk is opgenomen in het FO</w:delText>
        </w:r>
        <w:r w:rsidR="00794D0E" w:rsidRPr="00CF4DCA" w:rsidDel="0073408D">
          <w:rPr>
            <w:i/>
            <w:color w:val="00B050"/>
            <w:lang w:val="nl-NL"/>
          </w:rPr>
          <w:delText xml:space="preserve">. Dit </w:delText>
        </w:r>
        <w:r w:rsidR="00653735" w:rsidRPr="00CF4DCA" w:rsidDel="0073408D">
          <w:rPr>
            <w:i/>
            <w:color w:val="00B050"/>
            <w:lang w:val="nl-NL"/>
          </w:rPr>
          <w:delText xml:space="preserve">wordt aangegeven in </w:delText>
        </w:r>
        <w:r w:rsidR="00794D0E" w:rsidRPr="00CF4DCA" w:rsidDel="0073408D">
          <w:rPr>
            <w:i/>
            <w:color w:val="00B050"/>
            <w:lang w:val="nl-NL"/>
          </w:rPr>
          <w:delText xml:space="preserve"> de projectopdracht.</w:delText>
        </w:r>
      </w:del>
    </w:p>
    <w:p w14:paraId="23E52EAC" w14:textId="0F87F250" w:rsidR="0058151B" w:rsidRPr="00CF4DCA" w:rsidDel="0073408D" w:rsidRDefault="0058151B" w:rsidP="005901BA">
      <w:pPr>
        <w:pStyle w:val="Plattetekst"/>
        <w:rPr>
          <w:del w:id="789" w:author="jorn de bruin" w:date="2017-07-03T13:43:00Z"/>
          <w:i/>
          <w:color w:val="00B050"/>
          <w:lang w:val="nl-NL"/>
        </w:rPr>
      </w:pPr>
    </w:p>
    <w:p w14:paraId="563E8FAD" w14:textId="486035FE" w:rsidR="00ED7EB9" w:rsidRPr="00CF4DCA" w:rsidDel="0073408D" w:rsidRDefault="00ED7EB9" w:rsidP="005901BA">
      <w:pPr>
        <w:pStyle w:val="Plattetekst"/>
        <w:rPr>
          <w:del w:id="790" w:author="jorn de bruin" w:date="2017-07-03T13:43:00Z"/>
          <w:i/>
          <w:color w:val="00B050"/>
          <w:lang w:val="nl-NL"/>
        </w:rPr>
      </w:pPr>
      <w:del w:id="791" w:author="jorn de bruin" w:date="2017-07-03T13:43:00Z">
        <w:r w:rsidRPr="00CF4DCA" w:rsidDel="0073408D">
          <w:rPr>
            <w:i/>
            <w:color w:val="00B050"/>
            <w:lang w:val="nl-NL"/>
          </w:rPr>
          <w:delText xml:space="preserve">Vermeld in dit hoofdstuk heel kort de belangrijkste grafisch kenmerken, zoals kleuren, sfeer en lettertypes. Verwijs voor meer detail </w:delText>
        </w:r>
        <w:r w:rsidR="00653735" w:rsidRPr="00CF4DCA" w:rsidDel="0073408D">
          <w:rPr>
            <w:i/>
            <w:color w:val="00B050"/>
            <w:lang w:val="nl-NL"/>
          </w:rPr>
          <w:delText xml:space="preserve">eventueel </w:delText>
        </w:r>
        <w:r w:rsidRPr="00CF4DCA" w:rsidDel="0073408D">
          <w:rPr>
            <w:i/>
            <w:color w:val="00B050"/>
            <w:lang w:val="nl-NL"/>
          </w:rPr>
          <w:delText>naar het document Grafisch Ontwerp.</w:delText>
        </w:r>
      </w:del>
    </w:p>
    <w:p w14:paraId="391ACBF8" w14:textId="77777777" w:rsidR="00ED7EB9" w:rsidRPr="00CF4DCA" w:rsidRDefault="00ED7EB9" w:rsidP="005901BA">
      <w:pPr>
        <w:pStyle w:val="Plattetekst"/>
        <w:rPr>
          <w:lang w:val="nl-NL"/>
        </w:rPr>
      </w:pPr>
    </w:p>
    <w:p w14:paraId="73CBE6C5" w14:textId="5046C26E" w:rsidR="00794D0E" w:rsidRPr="00B54BFA" w:rsidDel="00B54BFA" w:rsidRDefault="00ED7EB9" w:rsidP="005901BA">
      <w:pPr>
        <w:pStyle w:val="Plattetekst"/>
        <w:rPr>
          <w:del w:id="792" w:author="jorn de bruin" w:date="2017-07-03T16:06:00Z"/>
          <w:lang w:val="nl-NL"/>
          <w:rPrChange w:id="793" w:author="jorn de bruin" w:date="2017-07-03T16:08:00Z">
            <w:rPr>
              <w:del w:id="794" w:author="jorn de bruin" w:date="2017-07-03T16:06:00Z"/>
              <w:color w:val="0432FF"/>
              <w:lang w:val="nl-NL"/>
            </w:rPr>
          </w:rPrChange>
        </w:rPr>
      </w:pPr>
      <w:r w:rsidRPr="00B54BFA">
        <w:rPr>
          <w:lang w:val="nl-NL"/>
          <w:rPrChange w:id="795" w:author="jorn de bruin" w:date="2017-07-03T16:08:00Z">
            <w:rPr>
              <w:color w:val="0432FF"/>
              <w:lang w:val="nl-NL"/>
            </w:rPr>
          </w:rPrChange>
        </w:rPr>
        <w:t xml:space="preserve">De hoofdkleuren </w:t>
      </w:r>
      <w:r w:rsidR="00794D0E" w:rsidRPr="00B54BFA">
        <w:rPr>
          <w:lang w:val="nl-NL"/>
          <w:rPrChange w:id="796" w:author="jorn de bruin" w:date="2017-07-03T16:08:00Z">
            <w:rPr>
              <w:color w:val="0432FF"/>
              <w:lang w:val="nl-NL"/>
            </w:rPr>
          </w:rPrChange>
        </w:rPr>
        <w:t xml:space="preserve">van de website </w:t>
      </w:r>
      <w:r w:rsidRPr="00B54BFA">
        <w:rPr>
          <w:lang w:val="nl-NL"/>
          <w:rPrChange w:id="797" w:author="jorn de bruin" w:date="2017-07-03T16:08:00Z">
            <w:rPr>
              <w:color w:val="0432FF"/>
              <w:lang w:val="nl-NL"/>
            </w:rPr>
          </w:rPrChange>
        </w:rPr>
        <w:t>zijn</w:t>
      </w:r>
      <w:ins w:id="798" w:author="jorn de bruin" w:date="2017-07-03T16:07:00Z">
        <w:r w:rsidR="00B54BFA" w:rsidRPr="00B54BFA">
          <w:rPr>
            <w:lang w:val="nl-NL"/>
            <w:rPrChange w:id="799" w:author="jorn de bruin" w:date="2017-07-03T16:08:00Z">
              <w:rPr>
                <w:color w:val="0432FF"/>
                <w:lang w:val="nl-NL"/>
              </w:rPr>
            </w:rPrChange>
          </w:rPr>
          <w:t xml:space="preserve"> voornamelijk</w:t>
        </w:r>
      </w:ins>
      <w:r w:rsidRPr="00B54BFA">
        <w:rPr>
          <w:lang w:val="nl-NL"/>
          <w:rPrChange w:id="800" w:author="jorn de bruin" w:date="2017-07-03T16:08:00Z">
            <w:rPr>
              <w:color w:val="0432FF"/>
              <w:lang w:val="nl-NL"/>
            </w:rPr>
          </w:rPrChange>
        </w:rPr>
        <w:t xml:space="preserve"> </w:t>
      </w:r>
      <w:del w:id="801" w:author="jorn de bruin" w:date="2017-07-03T16:06:00Z">
        <w:r w:rsidRPr="00B54BFA" w:rsidDel="00B54BFA">
          <w:rPr>
            <w:lang w:val="nl-NL"/>
            <w:rPrChange w:id="802" w:author="jorn de bruin" w:date="2017-07-03T16:08:00Z">
              <w:rPr>
                <w:color w:val="0432FF"/>
                <w:lang w:val="nl-NL"/>
              </w:rPr>
            </w:rPrChange>
          </w:rPr>
          <w:delText>blauw en</w:delText>
        </w:r>
      </w:del>
      <w:ins w:id="803" w:author="jorn de bruin" w:date="2017-07-03T16:06:00Z">
        <w:r w:rsidR="00B54BFA" w:rsidRPr="00B54BFA">
          <w:rPr>
            <w:lang w:val="nl-NL"/>
            <w:rPrChange w:id="804" w:author="jorn de bruin" w:date="2017-07-03T16:08:00Z">
              <w:rPr>
                <w:color w:val="0432FF"/>
                <w:lang w:val="nl-NL"/>
              </w:rPr>
            </w:rPrChange>
          </w:rPr>
          <w:t>zwart,</w:t>
        </w:r>
      </w:ins>
      <w:r w:rsidRPr="00B54BFA">
        <w:rPr>
          <w:lang w:val="nl-NL"/>
          <w:rPrChange w:id="805" w:author="jorn de bruin" w:date="2017-07-03T16:08:00Z">
            <w:rPr>
              <w:color w:val="0432FF"/>
              <w:lang w:val="nl-NL"/>
            </w:rPr>
          </w:rPrChange>
        </w:rPr>
        <w:t xml:space="preserve"> gr</w:t>
      </w:r>
      <w:r w:rsidR="00653735" w:rsidRPr="00B54BFA">
        <w:rPr>
          <w:lang w:val="nl-NL"/>
          <w:rPrChange w:id="806" w:author="jorn de bruin" w:date="2017-07-03T16:08:00Z">
            <w:rPr>
              <w:color w:val="0432FF"/>
              <w:lang w:val="nl-NL"/>
            </w:rPr>
          </w:rPrChange>
        </w:rPr>
        <w:t>oen</w:t>
      </w:r>
      <w:ins w:id="807" w:author="jorn de bruin" w:date="2017-07-03T16:06:00Z">
        <w:r w:rsidR="00B54BFA" w:rsidRPr="00B54BFA">
          <w:rPr>
            <w:lang w:val="nl-NL"/>
            <w:rPrChange w:id="808" w:author="jorn de bruin" w:date="2017-07-03T16:08:00Z">
              <w:rPr>
                <w:color w:val="0432FF"/>
                <w:lang w:val="nl-NL"/>
              </w:rPr>
            </w:rPrChange>
          </w:rPr>
          <w:t>, en rood</w:t>
        </w:r>
      </w:ins>
      <w:r w:rsidRPr="00B54BFA">
        <w:rPr>
          <w:lang w:val="nl-NL"/>
          <w:rPrChange w:id="809" w:author="jorn de bruin" w:date="2017-07-03T16:08:00Z">
            <w:rPr>
              <w:color w:val="0432FF"/>
              <w:lang w:val="nl-NL"/>
            </w:rPr>
          </w:rPrChange>
        </w:rPr>
        <w:t xml:space="preserve">. De gebruikte lettertypes zijn </w:t>
      </w:r>
      <w:del w:id="810" w:author="jorn de bruin" w:date="2017-07-03T16:07:00Z">
        <w:r w:rsidRPr="00B54BFA" w:rsidDel="00B54BFA">
          <w:rPr>
            <w:lang w:val="nl-NL"/>
            <w:rPrChange w:id="811" w:author="jorn de bruin" w:date="2017-07-03T16:08:00Z">
              <w:rPr>
                <w:color w:val="0432FF"/>
                <w:lang w:val="nl-NL"/>
              </w:rPr>
            </w:rPrChange>
          </w:rPr>
          <w:delText xml:space="preserve">Verdana en </w:delText>
        </w:r>
      </w:del>
      <w:proofErr w:type="spellStart"/>
      <w:r w:rsidRPr="00B54BFA">
        <w:rPr>
          <w:lang w:val="nl-NL"/>
          <w:rPrChange w:id="812" w:author="jorn de bruin" w:date="2017-07-03T16:08:00Z">
            <w:rPr>
              <w:color w:val="0432FF"/>
              <w:lang w:val="nl-NL"/>
            </w:rPr>
          </w:rPrChange>
        </w:rPr>
        <w:t>Cambria</w:t>
      </w:r>
      <w:proofErr w:type="spellEnd"/>
      <w:r w:rsidRPr="00B54BFA">
        <w:rPr>
          <w:lang w:val="nl-NL"/>
          <w:rPrChange w:id="813" w:author="jorn de bruin" w:date="2017-07-03T16:08:00Z">
            <w:rPr>
              <w:color w:val="0432FF"/>
              <w:lang w:val="nl-NL"/>
            </w:rPr>
          </w:rPrChange>
        </w:rPr>
        <w:t>.</w:t>
      </w:r>
      <w:del w:id="814" w:author="jorn de bruin" w:date="2017-07-03T16:07:00Z">
        <w:r w:rsidRPr="00B54BFA" w:rsidDel="00B54BFA">
          <w:rPr>
            <w:lang w:val="nl-NL"/>
            <w:rPrChange w:id="815" w:author="jorn de bruin" w:date="2017-07-03T16:08:00Z">
              <w:rPr>
                <w:color w:val="0432FF"/>
                <w:lang w:val="nl-NL"/>
              </w:rPr>
            </w:rPrChange>
          </w:rPr>
          <w:delText xml:space="preserve"> </w:delText>
        </w:r>
        <w:r w:rsidR="00794D0E" w:rsidRPr="00B54BFA" w:rsidDel="00B54BFA">
          <w:rPr>
            <w:lang w:val="nl-NL"/>
            <w:rPrChange w:id="816" w:author="jorn de bruin" w:date="2017-07-03T16:08:00Z">
              <w:rPr>
                <w:color w:val="0432FF"/>
                <w:lang w:val="nl-NL"/>
              </w:rPr>
            </w:rPrChange>
          </w:rPr>
          <w:delText>Als grafische elementen zullen het logo en de huisstijl van de ASTE Universiteit op elke pagina zichtbaar zijn.</w:delText>
        </w:r>
      </w:del>
      <w:r w:rsidR="00794D0E" w:rsidRPr="00B54BFA">
        <w:rPr>
          <w:lang w:val="nl-NL"/>
          <w:rPrChange w:id="817" w:author="jorn de bruin" w:date="2017-07-03T16:08:00Z">
            <w:rPr>
              <w:color w:val="0432FF"/>
              <w:lang w:val="nl-NL"/>
            </w:rPr>
          </w:rPrChange>
        </w:rPr>
        <w:t xml:space="preserve"> </w:t>
      </w:r>
      <w:ins w:id="818" w:author="jorn de bruin" w:date="2017-07-03T16:07:00Z">
        <w:r w:rsidR="00B54BFA" w:rsidRPr="00B54BFA">
          <w:rPr>
            <w:lang w:val="nl-NL"/>
            <w:rPrChange w:id="819" w:author="jorn de bruin" w:date="2017-07-03T16:08:00Z">
              <w:rPr>
                <w:color w:val="0432FF"/>
                <w:lang w:val="nl-NL"/>
              </w:rPr>
            </w:rPrChange>
          </w:rPr>
          <w:t xml:space="preserve">Voor een mooi geronde </w:t>
        </w:r>
      </w:ins>
      <w:ins w:id="820" w:author="jorn de bruin" w:date="2017-07-03T16:08:00Z">
        <w:r w:rsidR="00B54BFA" w:rsidRPr="00B54BFA">
          <w:rPr>
            <w:lang w:val="nl-NL"/>
            <w:rPrChange w:id="821" w:author="jorn de bruin" w:date="2017-07-03T16:08:00Z">
              <w:rPr>
                <w:color w:val="0432FF"/>
                <w:lang w:val="nl-NL"/>
              </w:rPr>
            </w:rPrChange>
          </w:rPr>
          <w:t xml:space="preserve">website heb ik een beetje Bootstrap in de site verwerkt. </w:t>
        </w:r>
      </w:ins>
      <w:r w:rsidRPr="00B54BFA">
        <w:rPr>
          <w:lang w:val="nl-NL"/>
          <w:rPrChange w:id="822" w:author="jorn de bruin" w:date="2017-07-03T16:08:00Z">
            <w:rPr>
              <w:color w:val="0432FF"/>
              <w:lang w:val="nl-NL"/>
            </w:rPr>
          </w:rPrChange>
        </w:rPr>
        <w:t>De website heeft een professionele</w:t>
      </w:r>
      <w:r w:rsidR="00794D0E" w:rsidRPr="00B54BFA">
        <w:rPr>
          <w:lang w:val="nl-NL"/>
          <w:rPrChange w:id="823" w:author="jorn de bruin" w:date="2017-07-03T16:08:00Z">
            <w:rPr>
              <w:color w:val="0432FF"/>
              <w:lang w:val="nl-NL"/>
            </w:rPr>
          </w:rPrChange>
        </w:rPr>
        <w:t xml:space="preserve"> maar vlotte uitstraling.</w:t>
      </w:r>
    </w:p>
    <w:p w14:paraId="5851521A" w14:textId="77777777" w:rsidR="00794D0E" w:rsidRPr="00CF4DCA" w:rsidDel="00B54BFA" w:rsidRDefault="00794D0E" w:rsidP="005901BA">
      <w:pPr>
        <w:pStyle w:val="Plattetekst"/>
        <w:rPr>
          <w:del w:id="824" w:author="jorn de bruin" w:date="2017-07-03T16:06:00Z"/>
          <w:color w:val="0432FF"/>
          <w:lang w:val="nl-NL"/>
        </w:rPr>
      </w:pPr>
    </w:p>
    <w:p w14:paraId="540FC70E" w14:textId="5954B9E1" w:rsidR="00ED7EB9" w:rsidRPr="00CF4DCA" w:rsidDel="00B54BFA" w:rsidRDefault="00ED7EB9" w:rsidP="005901BA">
      <w:pPr>
        <w:pStyle w:val="Plattetekst"/>
        <w:rPr>
          <w:del w:id="825" w:author="jorn de bruin" w:date="2017-07-03T16:06:00Z"/>
          <w:color w:val="0432FF"/>
          <w:lang w:val="nl-NL"/>
        </w:rPr>
      </w:pPr>
      <w:del w:id="826" w:author="jorn de bruin" w:date="2017-07-03T16:06:00Z">
        <w:r w:rsidRPr="00CF4DCA" w:rsidDel="00B54BFA">
          <w:rPr>
            <w:color w:val="0432FF"/>
            <w:lang w:val="nl-NL"/>
          </w:rPr>
          <w:delText xml:space="preserve">Voor gedetailleerde informatie verwijzen wij u naar het document </w:delText>
        </w:r>
        <w:r w:rsidR="00794D0E" w:rsidRPr="00CF4DCA" w:rsidDel="00B54BFA">
          <w:rPr>
            <w:color w:val="0432FF"/>
            <w:lang w:val="nl-NL"/>
          </w:rPr>
          <w:delText>Grafisch Ontwerp Studentvolgsysteem, versie 1.0, 28 april 2016, door T. Starter, D. Medestudent en H.A. Student</w:delText>
        </w:r>
        <w:r w:rsidRPr="00CF4DCA" w:rsidDel="00B54BFA">
          <w:rPr>
            <w:color w:val="0432FF"/>
            <w:lang w:val="nl-NL"/>
          </w:rPr>
          <w:delText>.</w:delText>
        </w:r>
      </w:del>
    </w:p>
    <w:p w14:paraId="7C543561" w14:textId="77777777" w:rsidR="00ED7EB9" w:rsidRPr="00CF4DCA" w:rsidRDefault="00ED7EB9" w:rsidP="002E4887">
      <w:pPr>
        <w:pStyle w:val="Plattetekst"/>
        <w:rPr>
          <w:lang w:val="nl-NL"/>
        </w:rPr>
      </w:pPr>
    </w:p>
    <w:sectPr w:rsidR="00ED7EB9" w:rsidRPr="00CF4DCA" w:rsidSect="00AB536E">
      <w:headerReference w:type="default" r:id="rId18"/>
      <w:footerReference w:type="default" r:id="rId19"/>
      <w:headerReference w:type="first" r:id="rId20"/>
      <w:pgSz w:w="11910" w:h="16840"/>
      <w:pgMar w:top="1440" w:right="1440" w:bottom="1440" w:left="1440"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C80B5" w14:textId="77777777" w:rsidR="00E71235" w:rsidRDefault="00E71235">
      <w:r>
        <w:separator/>
      </w:r>
    </w:p>
  </w:endnote>
  <w:endnote w:type="continuationSeparator" w:id="0">
    <w:p w14:paraId="132F8DE5" w14:textId="77777777" w:rsidR="00E71235" w:rsidRDefault="00E71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auto"/>
    <w:pitch w:val="variable"/>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26FE4" w14:textId="09628867" w:rsidR="007B21E3" w:rsidRDefault="007B21E3" w:rsidP="0063736C">
    <w:pPr>
      <w:pStyle w:val="Voettekst"/>
      <w:framePr w:wrap="around" w:vAnchor="text" w:hAnchor="page" w:x="5739" w:y="1"/>
      <w:rPr>
        <w:rStyle w:val="Paginanummer"/>
      </w:rPr>
    </w:pPr>
    <w:r>
      <w:rPr>
        <w:rStyle w:val="Paginanummer"/>
      </w:rPr>
      <w:t xml:space="preserve">- </w:t>
    </w:r>
    <w:r>
      <w:rPr>
        <w:rStyle w:val="Paginanummer"/>
      </w:rPr>
      <w:fldChar w:fldCharType="begin"/>
    </w:r>
    <w:r>
      <w:rPr>
        <w:rStyle w:val="Paginanummer"/>
      </w:rPr>
      <w:instrText xml:space="preserve">PAGE  </w:instrText>
    </w:r>
    <w:r>
      <w:rPr>
        <w:rStyle w:val="Paginanummer"/>
      </w:rPr>
      <w:fldChar w:fldCharType="separate"/>
    </w:r>
    <w:r w:rsidR="002C6AE6">
      <w:rPr>
        <w:rStyle w:val="Paginanummer"/>
        <w:noProof/>
      </w:rPr>
      <w:t>4</w:t>
    </w:r>
    <w:r>
      <w:rPr>
        <w:rStyle w:val="Paginanummer"/>
      </w:rPr>
      <w:fldChar w:fldCharType="end"/>
    </w:r>
    <w:r>
      <w:rPr>
        <w:rStyle w:val="Paginanummer"/>
      </w:rPr>
      <w:t xml:space="preserve"> -</w:t>
    </w:r>
  </w:p>
  <w:p w14:paraId="024B3CEC" w14:textId="77777777" w:rsidR="007B21E3" w:rsidRPr="0063736C" w:rsidRDefault="007B21E3" w:rsidP="0063736C">
    <w:pPr>
      <w:pStyle w:val="Voettekst"/>
    </w:pPr>
    <w:r w:rsidRPr="007C3D7B">
      <w:rPr>
        <w:noProof/>
        <w:szCs w:val="24"/>
      </w:rPr>
      <mc:AlternateContent>
        <mc:Choice Requires="wps">
          <w:drawing>
            <wp:anchor distT="4294967295" distB="4294967295" distL="114300" distR="114300" simplePos="0" relativeHeight="251669504" behindDoc="0" locked="0" layoutInCell="1" allowOverlap="1" wp14:anchorId="1B6CDAF7" wp14:editId="5D3DC776">
              <wp:simplePos x="0" y="0"/>
              <wp:positionH relativeFrom="column">
                <wp:posOffset>9053</wp:posOffset>
              </wp:positionH>
              <wp:positionV relativeFrom="paragraph">
                <wp:posOffset>-214580</wp:posOffset>
              </wp:positionV>
              <wp:extent cx="5643082" cy="585"/>
              <wp:effectExtent l="0" t="0" r="21590" b="2540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3082" cy="58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97FDA9" id="Straight Connector 8"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pt,-16.9pt" to="445.0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" strokecolor="black [3213]" strokeweight=".25pt">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7E739" w14:textId="77777777" w:rsidR="00E71235" w:rsidRDefault="00E71235">
      <w:r>
        <w:separator/>
      </w:r>
    </w:p>
  </w:footnote>
  <w:footnote w:type="continuationSeparator" w:id="0">
    <w:p w14:paraId="27634244" w14:textId="77777777" w:rsidR="00E71235" w:rsidRDefault="00E712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01C01" w14:textId="44A60325" w:rsidR="007B21E3" w:rsidRPr="00607462" w:rsidRDefault="007B21E3" w:rsidP="005C0782">
    <w:pPr>
      <w:rPr>
        <w:rFonts w:ascii="Cambria" w:hAnsi="Cambria"/>
        <w:lang w:val="nl-NL"/>
      </w:rPr>
    </w:pPr>
  </w:p>
  <w:p w14:paraId="30FF259C" w14:textId="2FD37DEE" w:rsidR="007B21E3" w:rsidRDefault="007B21E3">
    <w:pPr>
      <w:pStyle w:val="Koptekst"/>
    </w:pPr>
    <w:r w:rsidRPr="007C3D7B">
      <w:rPr>
        <w:noProof/>
        <w:szCs w:val="24"/>
      </w:rPr>
      <mc:AlternateContent>
        <mc:Choice Requires="wps">
          <w:drawing>
            <wp:anchor distT="4294967295" distB="4294967295" distL="114300" distR="114300" simplePos="0" relativeHeight="251667456" behindDoc="0" locked="0" layoutInCell="1" allowOverlap="1" wp14:anchorId="4752A3F1" wp14:editId="65CAAA5E">
              <wp:simplePos x="0" y="0"/>
              <wp:positionH relativeFrom="column">
                <wp:posOffset>8890</wp:posOffset>
              </wp:positionH>
              <wp:positionV relativeFrom="paragraph">
                <wp:posOffset>257338</wp:posOffset>
              </wp:positionV>
              <wp:extent cx="5719282" cy="3848"/>
              <wp:effectExtent l="0" t="0" r="46990" b="4699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9282" cy="3848"/>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1EF0611" id="Straight Connector 7"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pt,20.25pt" to="451.0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" strokecolor="black [3213]" strokeweight=".25pt">
              <o:lock v:ext="edit" shapetype="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BFE79" w14:textId="77777777" w:rsidR="007B21E3" w:rsidRDefault="007B21E3" w:rsidP="00AB536E">
    <w:pPr>
      <w:pStyle w:val="Koptekst"/>
    </w:pPr>
  </w:p>
  <w:p w14:paraId="519E252C" w14:textId="77777777" w:rsidR="007B21E3" w:rsidRPr="00EC3421" w:rsidRDefault="007B21E3" w:rsidP="00AB536E">
    <w:pPr>
      <w:pStyle w:val="Koptekst"/>
      <w:tabs>
        <w:tab w:val="clear" w:pos="8640"/>
        <w:tab w:val="right" w:pos="9072"/>
      </w:tabs>
      <w:rPr>
        <w:color w:val="BFBFBF" w:themeColor="background1" w:themeShade="BF"/>
        <w:sz w:val="16"/>
        <w:szCs w:val="16"/>
      </w:rPr>
    </w:pPr>
    <w:r>
      <w:rPr>
        <w:color w:val="A6A6A6" w:themeColor="background1" w:themeShade="A6"/>
        <w:sz w:val="16"/>
        <w:szCs w:val="16"/>
      </w:rPr>
      <w:tab/>
    </w:r>
    <w:r>
      <w:rPr>
        <w:color w:val="A6A6A6" w:themeColor="background1" w:themeShade="A6"/>
        <w:sz w:val="16"/>
        <w:szCs w:val="16"/>
      </w:rPr>
      <w:tab/>
    </w:r>
    <w:r w:rsidRPr="00872615">
      <w:rPr>
        <w:color w:val="A6A6A6" w:themeColor="background1" w:themeShade="A6"/>
        <w:sz w:val="16"/>
        <w:szCs w:val="16"/>
      </w:rPr>
      <w:fldChar w:fldCharType="begin"/>
    </w:r>
    <w:r w:rsidRPr="00872615">
      <w:rPr>
        <w:color w:val="A6A6A6" w:themeColor="background1" w:themeShade="A6"/>
        <w:sz w:val="16"/>
        <w:szCs w:val="16"/>
      </w:rPr>
      <w:instrText xml:space="preserve"> FILENAME  \* MERGEFORMAT </w:instrText>
    </w:r>
    <w:r w:rsidRPr="00872615">
      <w:rPr>
        <w:color w:val="A6A6A6" w:themeColor="background1" w:themeShade="A6"/>
        <w:sz w:val="16"/>
        <w:szCs w:val="16"/>
      </w:rPr>
      <w:fldChar w:fldCharType="separate"/>
    </w:r>
    <w:r>
      <w:rPr>
        <w:noProof/>
        <w:color w:val="A6A6A6" w:themeColor="background1" w:themeShade="A6"/>
        <w:sz w:val="16"/>
        <w:szCs w:val="16"/>
      </w:rPr>
      <w:t>Template_AO_FO_v1.5_unreleased.docx</w:t>
    </w:r>
    <w:r w:rsidRPr="00872615">
      <w:rPr>
        <w:color w:val="A6A6A6" w:themeColor="background1" w:themeShade="A6"/>
        <w:sz w:val="16"/>
        <w:szCs w:val="16"/>
      </w:rPr>
      <w:fldChar w:fldCharType="end"/>
    </w:r>
  </w:p>
  <w:p w14:paraId="1CC000EA" w14:textId="77777777" w:rsidR="007B21E3" w:rsidRPr="00AB536E" w:rsidRDefault="007B21E3" w:rsidP="00AB536E">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D4B"/>
    <w:multiLevelType w:val="multilevel"/>
    <w:tmpl w:val="D3AE3E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B4695D"/>
    <w:multiLevelType w:val="hybridMultilevel"/>
    <w:tmpl w:val="F2C28FCA"/>
    <w:lvl w:ilvl="0" w:tplc="F1BC77C2">
      <w:start w:val="1"/>
      <w:numFmt w:val="bullet"/>
      <w:lvlText w:val="-"/>
      <w:lvlJc w:val="left"/>
      <w:pPr>
        <w:ind w:left="360" w:hanging="360"/>
      </w:pPr>
      <w:rPr>
        <w:rFonts w:ascii="Cambria" w:eastAsia="Times New Roman" w:hAnsi="Cambria"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C07192"/>
    <w:multiLevelType w:val="multilevel"/>
    <w:tmpl w:val="D220A6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EA0F3E"/>
    <w:multiLevelType w:val="hybridMultilevel"/>
    <w:tmpl w:val="D2AC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2502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54745AD"/>
    <w:multiLevelType w:val="hybridMultilevel"/>
    <w:tmpl w:val="7C265BA8"/>
    <w:lvl w:ilvl="0" w:tplc="A0A8D764">
      <w:start w:val="1"/>
      <w:numFmt w:val="bullet"/>
      <w:lvlText w:val="•"/>
      <w:lvlJc w:val="left"/>
      <w:pPr>
        <w:ind w:left="1028" w:hanging="360"/>
      </w:pPr>
      <w:rPr>
        <w:rFonts w:ascii="Symbol" w:eastAsia="Symbol" w:hAnsi="Symbol" w:hint="default"/>
        <w:w w:val="99"/>
        <w:sz w:val="24"/>
        <w:szCs w:val="24"/>
      </w:rPr>
    </w:lvl>
    <w:lvl w:ilvl="1" w:tplc="D6C4AC96">
      <w:start w:val="1"/>
      <w:numFmt w:val="bullet"/>
      <w:lvlText w:val="•"/>
      <w:lvlJc w:val="left"/>
      <w:pPr>
        <w:ind w:left="1852" w:hanging="360"/>
      </w:pPr>
      <w:rPr>
        <w:rFonts w:hint="default"/>
      </w:rPr>
    </w:lvl>
    <w:lvl w:ilvl="2" w:tplc="9C76FE10">
      <w:start w:val="1"/>
      <w:numFmt w:val="bullet"/>
      <w:lvlText w:val="•"/>
      <w:lvlJc w:val="left"/>
      <w:pPr>
        <w:ind w:left="2685" w:hanging="360"/>
      </w:pPr>
      <w:rPr>
        <w:rFonts w:hint="default"/>
      </w:rPr>
    </w:lvl>
    <w:lvl w:ilvl="3" w:tplc="38BC060E">
      <w:start w:val="1"/>
      <w:numFmt w:val="bullet"/>
      <w:lvlText w:val="•"/>
      <w:lvlJc w:val="left"/>
      <w:pPr>
        <w:ind w:left="3517" w:hanging="360"/>
      </w:pPr>
      <w:rPr>
        <w:rFonts w:hint="default"/>
      </w:rPr>
    </w:lvl>
    <w:lvl w:ilvl="4" w:tplc="8AA0C6F8">
      <w:start w:val="1"/>
      <w:numFmt w:val="bullet"/>
      <w:lvlText w:val="•"/>
      <w:lvlJc w:val="left"/>
      <w:pPr>
        <w:ind w:left="4350" w:hanging="360"/>
      </w:pPr>
      <w:rPr>
        <w:rFonts w:hint="default"/>
      </w:rPr>
    </w:lvl>
    <w:lvl w:ilvl="5" w:tplc="CCC055D2">
      <w:start w:val="1"/>
      <w:numFmt w:val="bullet"/>
      <w:lvlText w:val="•"/>
      <w:lvlJc w:val="left"/>
      <w:pPr>
        <w:ind w:left="5182" w:hanging="360"/>
      </w:pPr>
      <w:rPr>
        <w:rFonts w:hint="default"/>
      </w:rPr>
    </w:lvl>
    <w:lvl w:ilvl="6" w:tplc="BB2ADC64">
      <w:start w:val="1"/>
      <w:numFmt w:val="bullet"/>
      <w:lvlText w:val="•"/>
      <w:lvlJc w:val="left"/>
      <w:pPr>
        <w:ind w:left="6015" w:hanging="360"/>
      </w:pPr>
      <w:rPr>
        <w:rFonts w:hint="default"/>
      </w:rPr>
    </w:lvl>
    <w:lvl w:ilvl="7" w:tplc="65D64ACC">
      <w:start w:val="1"/>
      <w:numFmt w:val="bullet"/>
      <w:lvlText w:val="•"/>
      <w:lvlJc w:val="left"/>
      <w:pPr>
        <w:ind w:left="6847" w:hanging="360"/>
      </w:pPr>
      <w:rPr>
        <w:rFonts w:hint="default"/>
      </w:rPr>
    </w:lvl>
    <w:lvl w:ilvl="8" w:tplc="CA9C4120">
      <w:start w:val="1"/>
      <w:numFmt w:val="bullet"/>
      <w:lvlText w:val="•"/>
      <w:lvlJc w:val="left"/>
      <w:pPr>
        <w:ind w:left="7680" w:hanging="360"/>
      </w:pPr>
      <w:rPr>
        <w:rFonts w:hint="default"/>
      </w:rPr>
    </w:lvl>
  </w:abstractNum>
  <w:abstractNum w:abstractNumId="6" w15:restartNumberingAfterBreak="0">
    <w:nsid w:val="29376705"/>
    <w:multiLevelType w:val="hybridMultilevel"/>
    <w:tmpl w:val="4AD2BAA6"/>
    <w:lvl w:ilvl="0" w:tplc="B0F09B60">
      <w:numFmt w:val="bullet"/>
      <w:lvlText w:val="•"/>
      <w:lvlJc w:val="left"/>
      <w:pPr>
        <w:ind w:left="720" w:hanging="720"/>
      </w:pPr>
      <w:rPr>
        <w:rFonts w:ascii="Cambria" w:eastAsia="Calibri"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5826DA"/>
    <w:multiLevelType w:val="multilevel"/>
    <w:tmpl w:val="1AF8E134"/>
    <w:lvl w:ilvl="0">
      <w:start w:val="1"/>
      <w:numFmt w:val="decimal"/>
      <w:lvlText w:val="%1."/>
      <w:lvlJc w:val="left"/>
      <w:pPr>
        <w:ind w:left="360"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5DD1377"/>
    <w:multiLevelType w:val="multilevel"/>
    <w:tmpl w:val="4386FB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38924BE"/>
    <w:multiLevelType w:val="multilevel"/>
    <w:tmpl w:val="617C521C"/>
    <w:lvl w:ilvl="0">
      <w:start w:val="5"/>
      <w:numFmt w:val="decimal"/>
      <w:lvlText w:val="%1"/>
      <w:lvlJc w:val="left"/>
      <w:pPr>
        <w:ind w:left="101" w:hanging="380"/>
      </w:pPr>
      <w:rPr>
        <w:rFonts w:hint="default"/>
      </w:rPr>
    </w:lvl>
    <w:lvl w:ilvl="1">
      <w:start w:val="1"/>
      <w:numFmt w:val="decimal"/>
      <w:lvlText w:val="%1.%2"/>
      <w:lvlJc w:val="left"/>
      <w:pPr>
        <w:ind w:left="101" w:hanging="380"/>
      </w:pPr>
      <w:rPr>
        <w:rFonts w:ascii="Calibri" w:eastAsia="Calibri" w:hAnsi="Calibri" w:hint="default"/>
        <w:b/>
        <w:bCs/>
        <w:w w:val="99"/>
        <w:sz w:val="24"/>
        <w:szCs w:val="24"/>
      </w:rPr>
    </w:lvl>
    <w:lvl w:ilvl="2">
      <w:start w:val="1"/>
      <w:numFmt w:val="bullet"/>
      <w:lvlText w:val="•"/>
      <w:lvlJc w:val="left"/>
      <w:pPr>
        <w:ind w:left="1937" w:hanging="380"/>
      </w:pPr>
      <w:rPr>
        <w:rFonts w:hint="default"/>
      </w:rPr>
    </w:lvl>
    <w:lvl w:ilvl="3">
      <w:start w:val="1"/>
      <w:numFmt w:val="bullet"/>
      <w:lvlText w:val="•"/>
      <w:lvlJc w:val="left"/>
      <w:pPr>
        <w:ind w:left="2855" w:hanging="380"/>
      </w:pPr>
      <w:rPr>
        <w:rFonts w:hint="default"/>
      </w:rPr>
    </w:lvl>
    <w:lvl w:ilvl="4">
      <w:start w:val="1"/>
      <w:numFmt w:val="bullet"/>
      <w:lvlText w:val="•"/>
      <w:lvlJc w:val="left"/>
      <w:pPr>
        <w:ind w:left="3774" w:hanging="380"/>
      </w:pPr>
      <w:rPr>
        <w:rFonts w:hint="default"/>
      </w:rPr>
    </w:lvl>
    <w:lvl w:ilvl="5">
      <w:start w:val="1"/>
      <w:numFmt w:val="bullet"/>
      <w:lvlText w:val="•"/>
      <w:lvlJc w:val="left"/>
      <w:pPr>
        <w:ind w:left="4692" w:hanging="380"/>
      </w:pPr>
      <w:rPr>
        <w:rFonts w:hint="default"/>
      </w:rPr>
    </w:lvl>
    <w:lvl w:ilvl="6">
      <w:start w:val="1"/>
      <w:numFmt w:val="bullet"/>
      <w:lvlText w:val="•"/>
      <w:lvlJc w:val="left"/>
      <w:pPr>
        <w:ind w:left="5611" w:hanging="380"/>
      </w:pPr>
      <w:rPr>
        <w:rFonts w:hint="default"/>
      </w:rPr>
    </w:lvl>
    <w:lvl w:ilvl="7">
      <w:start w:val="1"/>
      <w:numFmt w:val="bullet"/>
      <w:lvlText w:val="•"/>
      <w:lvlJc w:val="left"/>
      <w:pPr>
        <w:ind w:left="6529" w:hanging="380"/>
      </w:pPr>
      <w:rPr>
        <w:rFonts w:hint="default"/>
      </w:rPr>
    </w:lvl>
    <w:lvl w:ilvl="8">
      <w:start w:val="1"/>
      <w:numFmt w:val="bullet"/>
      <w:lvlText w:val="•"/>
      <w:lvlJc w:val="left"/>
      <w:pPr>
        <w:ind w:left="7448" w:hanging="380"/>
      </w:pPr>
      <w:rPr>
        <w:rFonts w:hint="default"/>
      </w:rPr>
    </w:lvl>
  </w:abstractNum>
  <w:abstractNum w:abstractNumId="10" w15:restartNumberingAfterBreak="0">
    <w:nsid w:val="4768136D"/>
    <w:multiLevelType w:val="multilevel"/>
    <w:tmpl w:val="AEBABF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F5240BC"/>
    <w:multiLevelType w:val="hybridMultilevel"/>
    <w:tmpl w:val="26FE5F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10C78F1"/>
    <w:multiLevelType w:val="hybridMultilevel"/>
    <w:tmpl w:val="29062B6C"/>
    <w:lvl w:ilvl="0" w:tplc="04090001">
      <w:start w:val="1"/>
      <w:numFmt w:val="bullet"/>
      <w:lvlText w:val=""/>
      <w:lvlJc w:val="left"/>
      <w:pPr>
        <w:ind w:left="360" w:hanging="360"/>
      </w:pPr>
      <w:rPr>
        <w:rFonts w:ascii="Symbol" w:hAnsi="Symbol" w:hint="default"/>
        <w:b/>
        <w:bCs/>
        <w:w w:val="99"/>
        <w:sz w:val="28"/>
        <w:szCs w:val="28"/>
      </w:rPr>
    </w:lvl>
    <w:lvl w:ilvl="1" w:tplc="9A6A545C">
      <w:start w:val="1"/>
      <w:numFmt w:val="bullet"/>
      <w:lvlText w:val="•"/>
      <w:lvlJc w:val="left"/>
      <w:pPr>
        <w:ind w:left="927" w:hanging="360"/>
      </w:pPr>
      <w:rPr>
        <w:rFonts w:ascii="Symbol" w:eastAsia="Symbol" w:hAnsi="Symbol" w:hint="default"/>
        <w:w w:val="99"/>
        <w:sz w:val="24"/>
        <w:szCs w:val="24"/>
      </w:rPr>
    </w:lvl>
    <w:lvl w:ilvl="2" w:tplc="C9E63996">
      <w:start w:val="1"/>
      <w:numFmt w:val="bullet"/>
      <w:lvlText w:val="•"/>
      <w:lvlJc w:val="left"/>
      <w:pPr>
        <w:ind w:left="919" w:hanging="360"/>
      </w:pPr>
      <w:rPr>
        <w:rFonts w:hint="default"/>
      </w:rPr>
    </w:lvl>
    <w:lvl w:ilvl="3" w:tplc="B70A7CB8">
      <w:start w:val="1"/>
      <w:numFmt w:val="bullet"/>
      <w:lvlText w:val="•"/>
      <w:lvlJc w:val="left"/>
      <w:pPr>
        <w:ind w:left="1952" w:hanging="360"/>
      </w:pPr>
      <w:rPr>
        <w:rFonts w:hint="default"/>
      </w:rPr>
    </w:lvl>
    <w:lvl w:ilvl="4" w:tplc="4086C72E">
      <w:start w:val="1"/>
      <w:numFmt w:val="bullet"/>
      <w:lvlText w:val="•"/>
      <w:lvlJc w:val="left"/>
      <w:pPr>
        <w:ind w:left="2985" w:hanging="360"/>
      </w:pPr>
      <w:rPr>
        <w:rFonts w:hint="default"/>
      </w:rPr>
    </w:lvl>
    <w:lvl w:ilvl="5" w:tplc="B6405F14">
      <w:start w:val="1"/>
      <w:numFmt w:val="bullet"/>
      <w:lvlText w:val="•"/>
      <w:lvlJc w:val="left"/>
      <w:pPr>
        <w:ind w:left="4018" w:hanging="360"/>
      </w:pPr>
      <w:rPr>
        <w:rFonts w:hint="default"/>
      </w:rPr>
    </w:lvl>
    <w:lvl w:ilvl="6" w:tplc="EB20CE38">
      <w:start w:val="1"/>
      <w:numFmt w:val="bullet"/>
      <w:lvlText w:val="•"/>
      <w:lvlJc w:val="left"/>
      <w:pPr>
        <w:ind w:left="5051" w:hanging="360"/>
      </w:pPr>
      <w:rPr>
        <w:rFonts w:hint="default"/>
      </w:rPr>
    </w:lvl>
    <w:lvl w:ilvl="7" w:tplc="EBCE04CE">
      <w:start w:val="1"/>
      <w:numFmt w:val="bullet"/>
      <w:lvlText w:val="•"/>
      <w:lvlJc w:val="left"/>
      <w:pPr>
        <w:ind w:left="6084" w:hanging="360"/>
      </w:pPr>
      <w:rPr>
        <w:rFonts w:hint="default"/>
      </w:rPr>
    </w:lvl>
    <w:lvl w:ilvl="8" w:tplc="CD0CF44A">
      <w:start w:val="1"/>
      <w:numFmt w:val="bullet"/>
      <w:lvlText w:val="•"/>
      <w:lvlJc w:val="left"/>
      <w:pPr>
        <w:ind w:left="7118" w:hanging="360"/>
      </w:pPr>
      <w:rPr>
        <w:rFonts w:hint="default"/>
      </w:rPr>
    </w:lvl>
  </w:abstractNum>
  <w:abstractNum w:abstractNumId="13" w15:restartNumberingAfterBreak="0">
    <w:nsid w:val="51766FBB"/>
    <w:multiLevelType w:val="multilevel"/>
    <w:tmpl w:val="8C68F0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3DB4281"/>
    <w:multiLevelType w:val="multilevel"/>
    <w:tmpl w:val="7BEA33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4C72DB1"/>
    <w:multiLevelType w:val="hybridMultilevel"/>
    <w:tmpl w:val="5B1A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56413C2"/>
    <w:multiLevelType w:val="hybridMultilevel"/>
    <w:tmpl w:val="0ACC8E44"/>
    <w:lvl w:ilvl="0" w:tplc="4CFE2C72">
      <w:start w:val="1"/>
      <w:numFmt w:val="decimal"/>
      <w:lvlText w:val="%1."/>
      <w:lvlJc w:val="left"/>
      <w:pPr>
        <w:ind w:left="382" w:hanging="281"/>
      </w:pPr>
      <w:rPr>
        <w:rFonts w:ascii="Calibri" w:eastAsia="Calibri" w:hAnsi="Calibri" w:hint="default"/>
        <w:b/>
        <w:bCs/>
        <w:w w:val="99"/>
        <w:sz w:val="28"/>
        <w:szCs w:val="28"/>
      </w:rPr>
    </w:lvl>
    <w:lvl w:ilvl="1" w:tplc="9A6A545C">
      <w:start w:val="1"/>
      <w:numFmt w:val="bullet"/>
      <w:lvlText w:val="•"/>
      <w:lvlJc w:val="left"/>
      <w:pPr>
        <w:ind w:left="1028" w:hanging="360"/>
      </w:pPr>
      <w:rPr>
        <w:rFonts w:ascii="Symbol" w:eastAsia="Symbol" w:hAnsi="Symbol" w:hint="default"/>
        <w:w w:val="99"/>
        <w:sz w:val="24"/>
        <w:szCs w:val="24"/>
      </w:rPr>
    </w:lvl>
    <w:lvl w:ilvl="2" w:tplc="C9E63996">
      <w:start w:val="1"/>
      <w:numFmt w:val="bullet"/>
      <w:lvlText w:val="•"/>
      <w:lvlJc w:val="left"/>
      <w:pPr>
        <w:ind w:left="1020" w:hanging="360"/>
      </w:pPr>
      <w:rPr>
        <w:rFonts w:hint="default"/>
      </w:rPr>
    </w:lvl>
    <w:lvl w:ilvl="3" w:tplc="B70A7CB8">
      <w:start w:val="1"/>
      <w:numFmt w:val="bullet"/>
      <w:lvlText w:val="•"/>
      <w:lvlJc w:val="left"/>
      <w:pPr>
        <w:ind w:left="2053" w:hanging="360"/>
      </w:pPr>
      <w:rPr>
        <w:rFonts w:hint="default"/>
      </w:rPr>
    </w:lvl>
    <w:lvl w:ilvl="4" w:tplc="4086C72E">
      <w:start w:val="1"/>
      <w:numFmt w:val="bullet"/>
      <w:lvlText w:val="•"/>
      <w:lvlJc w:val="left"/>
      <w:pPr>
        <w:ind w:left="3086" w:hanging="360"/>
      </w:pPr>
      <w:rPr>
        <w:rFonts w:hint="default"/>
      </w:rPr>
    </w:lvl>
    <w:lvl w:ilvl="5" w:tplc="B6405F14">
      <w:start w:val="1"/>
      <w:numFmt w:val="bullet"/>
      <w:lvlText w:val="•"/>
      <w:lvlJc w:val="left"/>
      <w:pPr>
        <w:ind w:left="4119" w:hanging="360"/>
      </w:pPr>
      <w:rPr>
        <w:rFonts w:hint="default"/>
      </w:rPr>
    </w:lvl>
    <w:lvl w:ilvl="6" w:tplc="EB20CE38">
      <w:start w:val="1"/>
      <w:numFmt w:val="bullet"/>
      <w:lvlText w:val="•"/>
      <w:lvlJc w:val="left"/>
      <w:pPr>
        <w:ind w:left="5152" w:hanging="360"/>
      </w:pPr>
      <w:rPr>
        <w:rFonts w:hint="default"/>
      </w:rPr>
    </w:lvl>
    <w:lvl w:ilvl="7" w:tplc="EBCE04CE">
      <w:start w:val="1"/>
      <w:numFmt w:val="bullet"/>
      <w:lvlText w:val="•"/>
      <w:lvlJc w:val="left"/>
      <w:pPr>
        <w:ind w:left="6185" w:hanging="360"/>
      </w:pPr>
      <w:rPr>
        <w:rFonts w:hint="default"/>
      </w:rPr>
    </w:lvl>
    <w:lvl w:ilvl="8" w:tplc="CD0CF44A">
      <w:start w:val="1"/>
      <w:numFmt w:val="bullet"/>
      <w:lvlText w:val="•"/>
      <w:lvlJc w:val="left"/>
      <w:pPr>
        <w:ind w:left="7219" w:hanging="360"/>
      </w:pPr>
      <w:rPr>
        <w:rFonts w:hint="default"/>
      </w:rPr>
    </w:lvl>
  </w:abstractNum>
  <w:abstractNum w:abstractNumId="17" w15:restartNumberingAfterBreak="0">
    <w:nsid w:val="5B2142B2"/>
    <w:multiLevelType w:val="multilevel"/>
    <w:tmpl w:val="B300BD3A"/>
    <w:lvl w:ilvl="0">
      <w:start w:val="1"/>
      <w:numFmt w:val="decimal"/>
      <w:pStyle w:val="Kop1"/>
      <w:lvlText w:val="%1"/>
      <w:lvlJc w:val="left"/>
      <w:pPr>
        <w:ind w:left="432" w:hanging="432"/>
      </w:pPr>
      <w:rPr>
        <w:rFonts w:hint="default"/>
        <w:b/>
      </w:rPr>
    </w:lvl>
    <w:lvl w:ilvl="1">
      <w:start w:val="1"/>
      <w:numFmt w:val="decimal"/>
      <w:pStyle w:val="Kop2"/>
      <w:lvlText w:val="%1.%2"/>
      <w:lvlJc w:val="left"/>
      <w:pPr>
        <w:ind w:left="576" w:hanging="576"/>
      </w:pPr>
      <w:rPr>
        <w:rFonts w:hint="default"/>
        <w:i w:val="0"/>
      </w:rPr>
    </w:lvl>
    <w:lvl w:ilvl="2">
      <w:start w:val="1"/>
      <w:numFmt w:val="decimal"/>
      <w:pStyle w:val="Kop3"/>
      <w:lvlText w:val="%1.%2.%3"/>
      <w:lvlJc w:val="left"/>
      <w:pPr>
        <w:ind w:left="720" w:hanging="720"/>
      </w:pPr>
      <w:rPr>
        <w:rFonts w:hint="default"/>
        <w:i w:val="0"/>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8" w15:restartNumberingAfterBreak="0">
    <w:nsid w:val="5FB0328A"/>
    <w:multiLevelType w:val="hybridMultilevel"/>
    <w:tmpl w:val="4168A268"/>
    <w:lvl w:ilvl="0" w:tplc="B0F09B60">
      <w:numFmt w:val="bullet"/>
      <w:lvlText w:val="•"/>
      <w:lvlJc w:val="left"/>
      <w:pPr>
        <w:ind w:left="720" w:hanging="720"/>
      </w:pPr>
      <w:rPr>
        <w:rFonts w:ascii="Cambria" w:eastAsia="Calibr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63927"/>
    <w:multiLevelType w:val="hybridMultilevel"/>
    <w:tmpl w:val="B4AA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FF140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1E4D59"/>
    <w:multiLevelType w:val="hybridMultilevel"/>
    <w:tmpl w:val="50A689C4"/>
    <w:lvl w:ilvl="0" w:tplc="6C7A0766">
      <w:start w:val="5"/>
      <w:numFmt w:val="bullet"/>
      <w:lvlText w:val="•"/>
      <w:lvlJc w:val="left"/>
      <w:pPr>
        <w:ind w:left="700" w:hanging="70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9EF3B8B"/>
    <w:multiLevelType w:val="hybridMultilevel"/>
    <w:tmpl w:val="031CC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B94491B"/>
    <w:multiLevelType w:val="hybridMultilevel"/>
    <w:tmpl w:val="B72A4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EE3F6F"/>
    <w:multiLevelType w:val="multilevel"/>
    <w:tmpl w:val="C74059E8"/>
    <w:lvl w:ilvl="0">
      <w:start w:val="1"/>
      <w:numFmt w:val="decimal"/>
      <w:lvlText w:val="%1"/>
      <w:lvlJc w:val="left"/>
      <w:pPr>
        <w:ind w:left="432" w:hanging="432"/>
      </w:pPr>
      <w:rPr>
        <w:rFonts w:hint="default"/>
        <w:b/>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17553FD"/>
    <w:multiLevelType w:val="hybridMultilevel"/>
    <w:tmpl w:val="72D27E48"/>
    <w:lvl w:ilvl="0" w:tplc="0E46F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CD5959"/>
    <w:multiLevelType w:val="hybridMultilevel"/>
    <w:tmpl w:val="748800AC"/>
    <w:lvl w:ilvl="0" w:tplc="058ACC3C">
      <w:start w:val="1"/>
      <w:numFmt w:val="decimal"/>
      <w:lvlText w:val="%1."/>
      <w:lvlJc w:val="left"/>
      <w:pPr>
        <w:ind w:left="382" w:hanging="281"/>
      </w:pPr>
      <w:rPr>
        <w:rFonts w:ascii="Cambria" w:eastAsia="Calibri" w:hAnsi="Cambria" w:hint="default"/>
        <w:b/>
        <w:bCs/>
        <w:w w:val="99"/>
        <w:sz w:val="28"/>
        <w:szCs w:val="28"/>
      </w:rPr>
    </w:lvl>
    <w:lvl w:ilvl="1" w:tplc="9A6A545C">
      <w:start w:val="1"/>
      <w:numFmt w:val="bullet"/>
      <w:lvlText w:val="•"/>
      <w:lvlJc w:val="left"/>
      <w:pPr>
        <w:ind w:left="1028" w:hanging="360"/>
      </w:pPr>
      <w:rPr>
        <w:rFonts w:ascii="Symbol" w:eastAsia="Symbol" w:hAnsi="Symbol" w:hint="default"/>
        <w:w w:val="99"/>
        <w:sz w:val="24"/>
        <w:szCs w:val="24"/>
      </w:rPr>
    </w:lvl>
    <w:lvl w:ilvl="2" w:tplc="C9E63996">
      <w:start w:val="1"/>
      <w:numFmt w:val="bullet"/>
      <w:lvlText w:val="•"/>
      <w:lvlJc w:val="left"/>
      <w:pPr>
        <w:ind w:left="1020" w:hanging="360"/>
      </w:pPr>
      <w:rPr>
        <w:rFonts w:hint="default"/>
      </w:rPr>
    </w:lvl>
    <w:lvl w:ilvl="3" w:tplc="B70A7CB8">
      <w:start w:val="1"/>
      <w:numFmt w:val="bullet"/>
      <w:lvlText w:val="•"/>
      <w:lvlJc w:val="left"/>
      <w:pPr>
        <w:ind w:left="2053" w:hanging="360"/>
      </w:pPr>
      <w:rPr>
        <w:rFonts w:hint="default"/>
      </w:rPr>
    </w:lvl>
    <w:lvl w:ilvl="4" w:tplc="4086C72E">
      <w:start w:val="1"/>
      <w:numFmt w:val="bullet"/>
      <w:lvlText w:val="•"/>
      <w:lvlJc w:val="left"/>
      <w:pPr>
        <w:ind w:left="3086" w:hanging="360"/>
      </w:pPr>
      <w:rPr>
        <w:rFonts w:hint="default"/>
      </w:rPr>
    </w:lvl>
    <w:lvl w:ilvl="5" w:tplc="B6405F14">
      <w:start w:val="1"/>
      <w:numFmt w:val="bullet"/>
      <w:lvlText w:val="•"/>
      <w:lvlJc w:val="left"/>
      <w:pPr>
        <w:ind w:left="4119" w:hanging="360"/>
      </w:pPr>
      <w:rPr>
        <w:rFonts w:hint="default"/>
      </w:rPr>
    </w:lvl>
    <w:lvl w:ilvl="6" w:tplc="EB20CE38">
      <w:start w:val="1"/>
      <w:numFmt w:val="bullet"/>
      <w:lvlText w:val="•"/>
      <w:lvlJc w:val="left"/>
      <w:pPr>
        <w:ind w:left="5152" w:hanging="360"/>
      </w:pPr>
      <w:rPr>
        <w:rFonts w:hint="default"/>
      </w:rPr>
    </w:lvl>
    <w:lvl w:ilvl="7" w:tplc="EBCE04CE">
      <w:start w:val="1"/>
      <w:numFmt w:val="bullet"/>
      <w:lvlText w:val="•"/>
      <w:lvlJc w:val="left"/>
      <w:pPr>
        <w:ind w:left="6185" w:hanging="360"/>
      </w:pPr>
      <w:rPr>
        <w:rFonts w:hint="default"/>
      </w:rPr>
    </w:lvl>
    <w:lvl w:ilvl="8" w:tplc="CD0CF44A">
      <w:start w:val="1"/>
      <w:numFmt w:val="bullet"/>
      <w:lvlText w:val="•"/>
      <w:lvlJc w:val="left"/>
      <w:pPr>
        <w:ind w:left="7219" w:hanging="360"/>
      </w:pPr>
      <w:rPr>
        <w:rFonts w:hint="default"/>
      </w:rPr>
    </w:lvl>
  </w:abstractNum>
  <w:abstractNum w:abstractNumId="27" w15:restartNumberingAfterBreak="0">
    <w:nsid w:val="74547AF3"/>
    <w:multiLevelType w:val="hybridMultilevel"/>
    <w:tmpl w:val="1122AB38"/>
    <w:lvl w:ilvl="0" w:tplc="B0F09B60">
      <w:numFmt w:val="bullet"/>
      <w:lvlText w:val="•"/>
      <w:lvlJc w:val="left"/>
      <w:pPr>
        <w:ind w:left="720" w:hanging="720"/>
      </w:pPr>
      <w:rPr>
        <w:rFonts w:ascii="Cambria" w:eastAsia="Calibr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9C3F01"/>
    <w:multiLevelType w:val="multilevel"/>
    <w:tmpl w:val="79005C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lvlText w:val="%1.%2.%3."/>
      <w:lvlJc w:val="left"/>
      <w:pPr>
        <w:ind w:left="851" w:hanging="851"/>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5FA3916"/>
    <w:multiLevelType w:val="multilevel"/>
    <w:tmpl w:val="EA8EF052"/>
    <w:lvl w:ilvl="0">
      <w:start w:val="1"/>
      <w:numFmt w:val="decimal"/>
      <w:pStyle w:val="Kopvaninhoudsopgav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FC04BF"/>
    <w:multiLevelType w:val="hybridMultilevel"/>
    <w:tmpl w:val="90522B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D754D65"/>
    <w:multiLevelType w:val="hybridMultilevel"/>
    <w:tmpl w:val="F1A051E4"/>
    <w:lvl w:ilvl="0" w:tplc="EC54DD5E">
      <w:numFmt w:val="bullet"/>
      <w:lvlText w:val="-"/>
      <w:lvlJc w:val="left"/>
      <w:pPr>
        <w:ind w:left="720" w:hanging="360"/>
      </w:pPr>
      <w:rPr>
        <w:rFonts w:ascii="Cambria" w:eastAsia="Calibr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5"/>
  </w:num>
  <w:num w:numId="4">
    <w:abstractNumId w:val="1"/>
  </w:num>
  <w:num w:numId="5">
    <w:abstractNumId w:val="3"/>
  </w:num>
  <w:num w:numId="6">
    <w:abstractNumId w:val="16"/>
  </w:num>
  <w:num w:numId="7">
    <w:abstractNumId w:val="12"/>
  </w:num>
  <w:num w:numId="8">
    <w:abstractNumId w:val="29"/>
  </w:num>
  <w:num w:numId="9">
    <w:abstractNumId w:val="17"/>
  </w:num>
  <w:num w:numId="10">
    <w:abstractNumId w:val="10"/>
  </w:num>
  <w:num w:numId="11">
    <w:abstractNumId w:val="2"/>
  </w:num>
  <w:num w:numId="12">
    <w:abstractNumId w:val="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3"/>
  </w:num>
  <w:num w:numId="19">
    <w:abstractNumId w:val="28"/>
  </w:num>
  <w:num w:numId="20">
    <w:abstractNumId w:val="8"/>
  </w:num>
  <w:num w:numId="21">
    <w:abstractNumId w:val="24"/>
  </w:num>
  <w:num w:numId="22">
    <w:abstractNumId w:val="19"/>
  </w:num>
  <w:num w:numId="23">
    <w:abstractNumId w:val="31"/>
  </w:num>
  <w:num w:numId="24">
    <w:abstractNumId w:val="11"/>
  </w:num>
  <w:num w:numId="25">
    <w:abstractNumId w:val="23"/>
  </w:num>
  <w:num w:numId="26">
    <w:abstractNumId w:val="6"/>
  </w:num>
  <w:num w:numId="27">
    <w:abstractNumId w:val="18"/>
  </w:num>
  <w:num w:numId="28">
    <w:abstractNumId w:val="27"/>
  </w:num>
  <w:num w:numId="29">
    <w:abstractNumId w:val="30"/>
  </w:num>
  <w:num w:numId="30">
    <w:abstractNumId w:val="4"/>
  </w:num>
  <w:num w:numId="31">
    <w:abstractNumId w:val="20"/>
  </w:num>
  <w:num w:numId="32">
    <w:abstractNumId w:val="25"/>
  </w:num>
  <w:num w:numId="33">
    <w:abstractNumId w:val="15"/>
  </w:num>
  <w:num w:numId="34">
    <w:abstractNumId w:val="22"/>
  </w:num>
  <w:num w:numId="3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rn de bruin">
    <w15:presenceInfo w15:providerId="Windows Live" w15:userId="73703ce5eaed5c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oNotTrackMoves/>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870"/>
    <w:rsid w:val="00025F2E"/>
    <w:rsid w:val="00050E9B"/>
    <w:rsid w:val="00064EE7"/>
    <w:rsid w:val="0006541C"/>
    <w:rsid w:val="0007080E"/>
    <w:rsid w:val="000A1323"/>
    <w:rsid w:val="000C0E7F"/>
    <w:rsid w:val="000C51C9"/>
    <w:rsid w:val="000D7E9A"/>
    <w:rsid w:val="000F56C6"/>
    <w:rsid w:val="00101AEA"/>
    <w:rsid w:val="001271D3"/>
    <w:rsid w:val="00137ED6"/>
    <w:rsid w:val="0014367E"/>
    <w:rsid w:val="0017682F"/>
    <w:rsid w:val="001975BB"/>
    <w:rsid w:val="001B301D"/>
    <w:rsid w:val="001C628F"/>
    <w:rsid w:val="001C6B55"/>
    <w:rsid w:val="001F1F07"/>
    <w:rsid w:val="001F2F9B"/>
    <w:rsid w:val="00201341"/>
    <w:rsid w:val="00206F66"/>
    <w:rsid w:val="00244CBB"/>
    <w:rsid w:val="00264273"/>
    <w:rsid w:val="00283A70"/>
    <w:rsid w:val="002A4E31"/>
    <w:rsid w:val="002B4A14"/>
    <w:rsid w:val="002C6AE6"/>
    <w:rsid w:val="002D16BB"/>
    <w:rsid w:val="002D6233"/>
    <w:rsid w:val="002E4887"/>
    <w:rsid w:val="002F5BF5"/>
    <w:rsid w:val="00310715"/>
    <w:rsid w:val="00310C1E"/>
    <w:rsid w:val="00323212"/>
    <w:rsid w:val="00336460"/>
    <w:rsid w:val="003404D8"/>
    <w:rsid w:val="00361B4E"/>
    <w:rsid w:val="00386502"/>
    <w:rsid w:val="003B5547"/>
    <w:rsid w:val="003C1210"/>
    <w:rsid w:val="003C4038"/>
    <w:rsid w:val="003D1FEB"/>
    <w:rsid w:val="003D7264"/>
    <w:rsid w:val="00427024"/>
    <w:rsid w:val="00442E57"/>
    <w:rsid w:val="00450A4D"/>
    <w:rsid w:val="00470076"/>
    <w:rsid w:val="004912C3"/>
    <w:rsid w:val="004D5363"/>
    <w:rsid w:val="00556F0B"/>
    <w:rsid w:val="005701D4"/>
    <w:rsid w:val="005809A9"/>
    <w:rsid w:val="0058151B"/>
    <w:rsid w:val="005901BA"/>
    <w:rsid w:val="005C0782"/>
    <w:rsid w:val="005D0D78"/>
    <w:rsid w:val="005D5460"/>
    <w:rsid w:val="00607462"/>
    <w:rsid w:val="0063736C"/>
    <w:rsid w:val="00651AE1"/>
    <w:rsid w:val="00653735"/>
    <w:rsid w:val="00654A84"/>
    <w:rsid w:val="00662B1A"/>
    <w:rsid w:val="00684B45"/>
    <w:rsid w:val="006A400D"/>
    <w:rsid w:val="006E72B1"/>
    <w:rsid w:val="007037B8"/>
    <w:rsid w:val="0073408D"/>
    <w:rsid w:val="0073487E"/>
    <w:rsid w:val="00750C3B"/>
    <w:rsid w:val="00754A2E"/>
    <w:rsid w:val="007715CC"/>
    <w:rsid w:val="0079052B"/>
    <w:rsid w:val="00794D0E"/>
    <w:rsid w:val="00796984"/>
    <w:rsid w:val="007B1726"/>
    <w:rsid w:val="007B21E3"/>
    <w:rsid w:val="007B42E0"/>
    <w:rsid w:val="007C3D7B"/>
    <w:rsid w:val="007C5E74"/>
    <w:rsid w:val="007D14C2"/>
    <w:rsid w:val="007D5D7D"/>
    <w:rsid w:val="007E60A6"/>
    <w:rsid w:val="007F3B0C"/>
    <w:rsid w:val="00800979"/>
    <w:rsid w:val="00813FE0"/>
    <w:rsid w:val="0081521E"/>
    <w:rsid w:val="00835573"/>
    <w:rsid w:val="0083733A"/>
    <w:rsid w:val="008445EE"/>
    <w:rsid w:val="00856D39"/>
    <w:rsid w:val="008622D8"/>
    <w:rsid w:val="008702EC"/>
    <w:rsid w:val="00872615"/>
    <w:rsid w:val="0087661A"/>
    <w:rsid w:val="00877EB0"/>
    <w:rsid w:val="00885203"/>
    <w:rsid w:val="00891BD3"/>
    <w:rsid w:val="00895132"/>
    <w:rsid w:val="008975C6"/>
    <w:rsid w:val="008C2252"/>
    <w:rsid w:val="008C5E1F"/>
    <w:rsid w:val="008D5039"/>
    <w:rsid w:val="00914681"/>
    <w:rsid w:val="00933166"/>
    <w:rsid w:val="00953E3C"/>
    <w:rsid w:val="00961870"/>
    <w:rsid w:val="00973862"/>
    <w:rsid w:val="009912E1"/>
    <w:rsid w:val="009C27F1"/>
    <w:rsid w:val="009D5486"/>
    <w:rsid w:val="009E4498"/>
    <w:rsid w:val="00A0358B"/>
    <w:rsid w:val="00A0596B"/>
    <w:rsid w:val="00A20ABE"/>
    <w:rsid w:val="00A45B30"/>
    <w:rsid w:val="00A8159D"/>
    <w:rsid w:val="00A8207F"/>
    <w:rsid w:val="00A92123"/>
    <w:rsid w:val="00A94151"/>
    <w:rsid w:val="00AA27A1"/>
    <w:rsid w:val="00AA363B"/>
    <w:rsid w:val="00AB536E"/>
    <w:rsid w:val="00AC5676"/>
    <w:rsid w:val="00AD4ED8"/>
    <w:rsid w:val="00AE7013"/>
    <w:rsid w:val="00AF1005"/>
    <w:rsid w:val="00AF2A45"/>
    <w:rsid w:val="00AF35AD"/>
    <w:rsid w:val="00B01713"/>
    <w:rsid w:val="00B27BD7"/>
    <w:rsid w:val="00B54BFA"/>
    <w:rsid w:val="00B55DCE"/>
    <w:rsid w:val="00B62F4C"/>
    <w:rsid w:val="00B76550"/>
    <w:rsid w:val="00B943B4"/>
    <w:rsid w:val="00B96118"/>
    <w:rsid w:val="00BA1A58"/>
    <w:rsid w:val="00BB17BC"/>
    <w:rsid w:val="00BB5575"/>
    <w:rsid w:val="00BD4B8A"/>
    <w:rsid w:val="00BD70C8"/>
    <w:rsid w:val="00C14A68"/>
    <w:rsid w:val="00C37C20"/>
    <w:rsid w:val="00C66E2F"/>
    <w:rsid w:val="00C7171A"/>
    <w:rsid w:val="00CB6932"/>
    <w:rsid w:val="00CC15CC"/>
    <w:rsid w:val="00CF4DCA"/>
    <w:rsid w:val="00CF68C7"/>
    <w:rsid w:val="00D11206"/>
    <w:rsid w:val="00D25649"/>
    <w:rsid w:val="00D25A45"/>
    <w:rsid w:val="00D36EDD"/>
    <w:rsid w:val="00D81EF0"/>
    <w:rsid w:val="00D960D6"/>
    <w:rsid w:val="00DB72DF"/>
    <w:rsid w:val="00DF05DC"/>
    <w:rsid w:val="00DF1B05"/>
    <w:rsid w:val="00E57B59"/>
    <w:rsid w:val="00E71235"/>
    <w:rsid w:val="00E81B05"/>
    <w:rsid w:val="00EC3421"/>
    <w:rsid w:val="00ED7EB9"/>
    <w:rsid w:val="00F01774"/>
    <w:rsid w:val="00F12825"/>
    <w:rsid w:val="00F21930"/>
    <w:rsid w:val="00F32971"/>
    <w:rsid w:val="00F54C1C"/>
    <w:rsid w:val="00F564B3"/>
    <w:rsid w:val="00F703EC"/>
    <w:rsid w:val="00F85201"/>
    <w:rsid w:val="00FA141D"/>
    <w:rsid w:val="00FD6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31C62C"/>
  <w15:docId w15:val="{743BD4D2-0C6B-4636-B072-DB2CE1086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uiPriority w:val="1"/>
    <w:qFormat/>
    <w:rsid w:val="007C3D7B"/>
    <w:rPr>
      <w:rFonts w:asciiTheme="majorHAnsi" w:hAnsiTheme="majorHAnsi"/>
      <w:sz w:val="24"/>
    </w:rPr>
  </w:style>
  <w:style w:type="paragraph" w:styleId="Kop1">
    <w:name w:val="heading 1"/>
    <w:basedOn w:val="Standaard"/>
    <w:next w:val="Plattetekst"/>
    <w:uiPriority w:val="1"/>
    <w:qFormat/>
    <w:rsid w:val="00C14A68"/>
    <w:pPr>
      <w:numPr>
        <w:numId w:val="9"/>
      </w:numPr>
      <w:spacing w:before="120"/>
      <w:outlineLvl w:val="0"/>
    </w:pPr>
    <w:rPr>
      <w:rFonts w:ascii="Cambria" w:eastAsia="Calibri" w:hAnsi="Cambria"/>
      <w:b/>
      <w:bCs/>
      <w:sz w:val="32"/>
      <w:szCs w:val="28"/>
    </w:rPr>
  </w:style>
  <w:style w:type="paragraph" w:styleId="Kop2">
    <w:name w:val="heading 2"/>
    <w:basedOn w:val="Standaard"/>
    <w:next w:val="Standaard"/>
    <w:link w:val="Kop2Char"/>
    <w:uiPriority w:val="9"/>
    <w:unhideWhenUsed/>
    <w:qFormat/>
    <w:rsid w:val="003C4038"/>
    <w:pPr>
      <w:keepNext/>
      <w:keepLines/>
      <w:numPr>
        <w:ilvl w:val="1"/>
        <w:numId w:val="9"/>
      </w:numPr>
      <w:spacing w:before="8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3C4038"/>
    <w:pPr>
      <w:keepNext/>
      <w:keepLines/>
      <w:numPr>
        <w:ilvl w:val="2"/>
        <w:numId w:val="9"/>
      </w:numPr>
      <w:spacing w:before="40"/>
      <w:outlineLvl w:val="2"/>
    </w:pPr>
    <w:rPr>
      <w:rFonts w:eastAsiaTheme="majorEastAsia" w:cstheme="majorBidi"/>
      <w:b/>
      <w:color w:val="243F60" w:themeColor="accent1" w:themeShade="7F"/>
      <w:szCs w:val="24"/>
    </w:rPr>
  </w:style>
  <w:style w:type="paragraph" w:styleId="Kop4">
    <w:name w:val="heading 4"/>
    <w:basedOn w:val="Standaard"/>
    <w:next w:val="Standaard"/>
    <w:link w:val="Kop4Char"/>
    <w:uiPriority w:val="9"/>
    <w:semiHidden/>
    <w:unhideWhenUsed/>
    <w:qFormat/>
    <w:rsid w:val="003C4038"/>
    <w:pPr>
      <w:keepNext/>
      <w:keepLines/>
      <w:numPr>
        <w:ilvl w:val="3"/>
        <w:numId w:val="9"/>
      </w:numPr>
      <w:spacing w:before="40"/>
      <w:outlineLvl w:val="3"/>
    </w:pPr>
    <w:rPr>
      <w:rFonts w:eastAsiaTheme="majorEastAsia" w:cstheme="majorBidi"/>
      <w:i/>
      <w:iCs/>
      <w:color w:val="365F91" w:themeColor="accent1" w:themeShade="BF"/>
    </w:rPr>
  </w:style>
  <w:style w:type="paragraph" w:styleId="Kop5">
    <w:name w:val="heading 5"/>
    <w:basedOn w:val="Standaard"/>
    <w:next w:val="Standaard"/>
    <w:link w:val="Kop5Char"/>
    <w:uiPriority w:val="9"/>
    <w:semiHidden/>
    <w:unhideWhenUsed/>
    <w:qFormat/>
    <w:rsid w:val="003C4038"/>
    <w:pPr>
      <w:keepNext/>
      <w:keepLines/>
      <w:numPr>
        <w:ilvl w:val="4"/>
        <w:numId w:val="9"/>
      </w:numPr>
      <w:spacing w:before="40"/>
      <w:outlineLvl w:val="4"/>
    </w:pPr>
    <w:rPr>
      <w:rFonts w:eastAsiaTheme="majorEastAsia" w:cstheme="majorBidi"/>
      <w:color w:val="365F91" w:themeColor="accent1" w:themeShade="BF"/>
    </w:rPr>
  </w:style>
  <w:style w:type="paragraph" w:styleId="Kop6">
    <w:name w:val="heading 6"/>
    <w:basedOn w:val="Standaard"/>
    <w:next w:val="Standaard"/>
    <w:link w:val="Kop6Char"/>
    <w:uiPriority w:val="9"/>
    <w:semiHidden/>
    <w:unhideWhenUsed/>
    <w:qFormat/>
    <w:rsid w:val="003C4038"/>
    <w:pPr>
      <w:keepNext/>
      <w:keepLines/>
      <w:numPr>
        <w:ilvl w:val="5"/>
        <w:numId w:val="9"/>
      </w:numPr>
      <w:spacing w:before="40"/>
      <w:outlineLvl w:val="5"/>
    </w:pPr>
    <w:rPr>
      <w:rFonts w:eastAsiaTheme="majorEastAsia" w:cstheme="majorBidi"/>
      <w:color w:val="243F60" w:themeColor="accent1" w:themeShade="7F"/>
    </w:rPr>
  </w:style>
  <w:style w:type="paragraph" w:styleId="Kop7">
    <w:name w:val="heading 7"/>
    <w:basedOn w:val="Standaard"/>
    <w:next w:val="Standaard"/>
    <w:link w:val="Kop7Char"/>
    <w:uiPriority w:val="9"/>
    <w:semiHidden/>
    <w:unhideWhenUsed/>
    <w:qFormat/>
    <w:rsid w:val="003C4038"/>
    <w:pPr>
      <w:keepNext/>
      <w:keepLines/>
      <w:numPr>
        <w:ilvl w:val="6"/>
        <w:numId w:val="9"/>
      </w:numPr>
      <w:spacing w:before="40"/>
      <w:outlineLvl w:val="6"/>
    </w:pPr>
    <w:rPr>
      <w:rFonts w:eastAsiaTheme="majorEastAsia" w:cstheme="majorBidi"/>
      <w:i/>
      <w:iCs/>
      <w:color w:val="243F60" w:themeColor="accent1" w:themeShade="7F"/>
    </w:rPr>
  </w:style>
  <w:style w:type="paragraph" w:styleId="Kop8">
    <w:name w:val="heading 8"/>
    <w:basedOn w:val="Standaard"/>
    <w:next w:val="Standaard"/>
    <w:link w:val="Kop8Char"/>
    <w:uiPriority w:val="9"/>
    <w:semiHidden/>
    <w:unhideWhenUsed/>
    <w:qFormat/>
    <w:rsid w:val="003C4038"/>
    <w:pPr>
      <w:keepNext/>
      <w:keepLines/>
      <w:numPr>
        <w:ilvl w:val="7"/>
        <w:numId w:val="9"/>
      </w:numPr>
      <w:spacing w:before="40"/>
      <w:outlineLvl w:val="7"/>
    </w:pPr>
    <w:rPr>
      <w:rFonts w:eastAsiaTheme="majorEastAsia"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C4038"/>
    <w:pPr>
      <w:keepNext/>
      <w:keepLines/>
      <w:numPr>
        <w:ilvl w:val="8"/>
        <w:numId w:val="9"/>
      </w:numPr>
      <w:spacing w:before="40"/>
      <w:outlineLvl w:val="8"/>
    </w:pPr>
    <w:rPr>
      <w:rFonts w:eastAsiaTheme="majorEastAsia"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1"/>
    <w:qFormat/>
    <w:rsid w:val="007C3D7B"/>
    <w:rPr>
      <w:rFonts w:ascii="Cambria" w:eastAsia="Calibri" w:hAnsi="Cambria"/>
      <w:szCs w:val="24"/>
    </w:rPr>
  </w:style>
  <w:style w:type="paragraph" w:styleId="Lijstalinea">
    <w:name w:val="List Paragraph"/>
    <w:basedOn w:val="Standaard"/>
    <w:uiPriority w:val="34"/>
    <w:qFormat/>
  </w:style>
  <w:style w:type="paragraph" w:customStyle="1" w:styleId="TableParagraph">
    <w:name w:val="Table Paragraph"/>
    <w:basedOn w:val="Standaard"/>
    <w:uiPriority w:val="1"/>
    <w:qFormat/>
  </w:style>
  <w:style w:type="paragraph" w:styleId="Kopvaninhoudsopgave">
    <w:name w:val="TOC Heading"/>
    <w:basedOn w:val="Kop1"/>
    <w:next w:val="Standaard"/>
    <w:uiPriority w:val="39"/>
    <w:unhideWhenUsed/>
    <w:qFormat/>
    <w:rsid w:val="009D5486"/>
    <w:pPr>
      <w:keepNext/>
      <w:keepLines/>
      <w:widowControl/>
      <w:numPr>
        <w:numId w:val="8"/>
      </w:numPr>
      <w:spacing w:before="0"/>
      <w:ind w:left="0" w:firstLine="0"/>
      <w:outlineLvl w:val="9"/>
    </w:pPr>
    <w:rPr>
      <w:rFonts w:eastAsiaTheme="majorEastAsia" w:cstheme="majorBidi"/>
      <w:b w:val="0"/>
      <w:color w:val="000000" w:themeColor="text1"/>
      <w:lang w:val="nl-NL" w:eastAsia="nl-NL"/>
    </w:rPr>
  </w:style>
  <w:style w:type="paragraph" w:styleId="Koptekst">
    <w:name w:val="header"/>
    <w:basedOn w:val="Standaard"/>
    <w:link w:val="KoptekstChar"/>
    <w:uiPriority w:val="99"/>
    <w:unhideWhenUsed/>
    <w:rsid w:val="009C27F1"/>
    <w:pPr>
      <w:tabs>
        <w:tab w:val="center" w:pos="4320"/>
        <w:tab w:val="right" w:pos="8640"/>
      </w:tabs>
    </w:pPr>
  </w:style>
  <w:style w:type="character" w:customStyle="1" w:styleId="KoptekstChar">
    <w:name w:val="Koptekst Char"/>
    <w:basedOn w:val="Standaardalinea-lettertype"/>
    <w:link w:val="Koptekst"/>
    <w:uiPriority w:val="99"/>
    <w:rsid w:val="009C27F1"/>
  </w:style>
  <w:style w:type="paragraph" w:styleId="Voettekst">
    <w:name w:val="footer"/>
    <w:basedOn w:val="Standaard"/>
    <w:link w:val="VoettekstChar"/>
    <w:uiPriority w:val="99"/>
    <w:unhideWhenUsed/>
    <w:rsid w:val="009C27F1"/>
    <w:pPr>
      <w:tabs>
        <w:tab w:val="center" w:pos="4320"/>
        <w:tab w:val="right" w:pos="8640"/>
      </w:tabs>
    </w:pPr>
  </w:style>
  <w:style w:type="character" w:customStyle="1" w:styleId="VoettekstChar">
    <w:name w:val="Voettekst Char"/>
    <w:basedOn w:val="Standaardalinea-lettertype"/>
    <w:link w:val="Voettekst"/>
    <w:uiPriority w:val="99"/>
    <w:rsid w:val="009C27F1"/>
  </w:style>
  <w:style w:type="paragraph" w:styleId="Inhopg1">
    <w:name w:val="toc 1"/>
    <w:basedOn w:val="Standaard"/>
    <w:next w:val="Standaard"/>
    <w:autoRedefine/>
    <w:uiPriority w:val="39"/>
    <w:unhideWhenUsed/>
    <w:rsid w:val="00800979"/>
    <w:pPr>
      <w:spacing w:before="120"/>
    </w:pPr>
    <w:rPr>
      <w:b/>
      <w:szCs w:val="24"/>
    </w:rPr>
  </w:style>
  <w:style w:type="paragraph" w:styleId="Ballontekst">
    <w:name w:val="Balloon Text"/>
    <w:basedOn w:val="Standaard"/>
    <w:link w:val="BallontekstChar"/>
    <w:uiPriority w:val="99"/>
    <w:semiHidden/>
    <w:unhideWhenUsed/>
    <w:rsid w:val="00800979"/>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800979"/>
    <w:rPr>
      <w:rFonts w:ascii="Lucida Grande" w:hAnsi="Lucida Grande" w:cs="Lucida Grande"/>
      <w:sz w:val="18"/>
      <w:szCs w:val="18"/>
    </w:rPr>
  </w:style>
  <w:style w:type="paragraph" w:styleId="Inhopg2">
    <w:name w:val="toc 2"/>
    <w:basedOn w:val="Standaard"/>
    <w:next w:val="Standaard"/>
    <w:autoRedefine/>
    <w:uiPriority w:val="39"/>
    <w:unhideWhenUsed/>
    <w:rsid w:val="00800979"/>
    <w:pPr>
      <w:ind w:left="220"/>
    </w:pPr>
    <w:rPr>
      <w:b/>
    </w:rPr>
  </w:style>
  <w:style w:type="paragraph" w:styleId="Inhopg3">
    <w:name w:val="toc 3"/>
    <w:basedOn w:val="Standaard"/>
    <w:next w:val="Standaard"/>
    <w:autoRedefine/>
    <w:uiPriority w:val="39"/>
    <w:unhideWhenUsed/>
    <w:rsid w:val="00800979"/>
    <w:pPr>
      <w:ind w:left="440"/>
    </w:pPr>
  </w:style>
  <w:style w:type="paragraph" w:styleId="Inhopg4">
    <w:name w:val="toc 4"/>
    <w:basedOn w:val="Standaard"/>
    <w:next w:val="Standaard"/>
    <w:autoRedefine/>
    <w:uiPriority w:val="39"/>
    <w:semiHidden/>
    <w:unhideWhenUsed/>
    <w:rsid w:val="00800979"/>
    <w:pPr>
      <w:ind w:left="660"/>
    </w:pPr>
    <w:rPr>
      <w:sz w:val="20"/>
      <w:szCs w:val="20"/>
    </w:rPr>
  </w:style>
  <w:style w:type="paragraph" w:styleId="Inhopg5">
    <w:name w:val="toc 5"/>
    <w:basedOn w:val="Standaard"/>
    <w:next w:val="Standaard"/>
    <w:autoRedefine/>
    <w:uiPriority w:val="39"/>
    <w:semiHidden/>
    <w:unhideWhenUsed/>
    <w:rsid w:val="00800979"/>
    <w:pPr>
      <w:ind w:left="880"/>
    </w:pPr>
    <w:rPr>
      <w:sz w:val="20"/>
      <w:szCs w:val="20"/>
    </w:rPr>
  </w:style>
  <w:style w:type="paragraph" w:styleId="Inhopg6">
    <w:name w:val="toc 6"/>
    <w:basedOn w:val="Standaard"/>
    <w:next w:val="Standaard"/>
    <w:autoRedefine/>
    <w:uiPriority w:val="39"/>
    <w:semiHidden/>
    <w:unhideWhenUsed/>
    <w:rsid w:val="00800979"/>
    <w:pPr>
      <w:ind w:left="1100"/>
    </w:pPr>
    <w:rPr>
      <w:sz w:val="20"/>
      <w:szCs w:val="20"/>
    </w:rPr>
  </w:style>
  <w:style w:type="paragraph" w:styleId="Inhopg7">
    <w:name w:val="toc 7"/>
    <w:basedOn w:val="Standaard"/>
    <w:next w:val="Standaard"/>
    <w:autoRedefine/>
    <w:uiPriority w:val="39"/>
    <w:semiHidden/>
    <w:unhideWhenUsed/>
    <w:rsid w:val="00800979"/>
    <w:pPr>
      <w:ind w:left="1320"/>
    </w:pPr>
    <w:rPr>
      <w:sz w:val="20"/>
      <w:szCs w:val="20"/>
    </w:rPr>
  </w:style>
  <w:style w:type="paragraph" w:styleId="Inhopg8">
    <w:name w:val="toc 8"/>
    <w:basedOn w:val="Standaard"/>
    <w:next w:val="Standaard"/>
    <w:autoRedefine/>
    <w:uiPriority w:val="39"/>
    <w:semiHidden/>
    <w:unhideWhenUsed/>
    <w:rsid w:val="00800979"/>
    <w:pPr>
      <w:ind w:left="1540"/>
    </w:pPr>
    <w:rPr>
      <w:sz w:val="20"/>
      <w:szCs w:val="20"/>
    </w:rPr>
  </w:style>
  <w:style w:type="paragraph" w:styleId="Inhopg9">
    <w:name w:val="toc 9"/>
    <w:basedOn w:val="Standaard"/>
    <w:next w:val="Standaard"/>
    <w:autoRedefine/>
    <w:uiPriority w:val="39"/>
    <w:semiHidden/>
    <w:unhideWhenUsed/>
    <w:rsid w:val="00800979"/>
    <w:pPr>
      <w:ind w:left="1760"/>
    </w:pPr>
    <w:rPr>
      <w:sz w:val="20"/>
      <w:szCs w:val="20"/>
    </w:rPr>
  </w:style>
  <w:style w:type="character" w:styleId="Paginanummer">
    <w:name w:val="page number"/>
    <w:basedOn w:val="Standaardalinea-lettertype"/>
    <w:uiPriority w:val="99"/>
    <w:semiHidden/>
    <w:unhideWhenUsed/>
    <w:rsid w:val="0073487E"/>
  </w:style>
  <w:style w:type="character" w:styleId="Hyperlink">
    <w:name w:val="Hyperlink"/>
    <w:basedOn w:val="Standaardalinea-lettertype"/>
    <w:uiPriority w:val="99"/>
    <w:unhideWhenUsed/>
    <w:rsid w:val="00607462"/>
    <w:rPr>
      <w:color w:val="0000FF" w:themeColor="hyperlink"/>
      <w:u w:val="single"/>
    </w:rPr>
  </w:style>
  <w:style w:type="character" w:customStyle="1" w:styleId="Kop2Char">
    <w:name w:val="Kop 2 Char"/>
    <w:basedOn w:val="Standaardalinea-lettertype"/>
    <w:link w:val="Kop2"/>
    <w:uiPriority w:val="9"/>
    <w:rsid w:val="001F1F07"/>
    <w:rPr>
      <w:rFonts w:asciiTheme="majorHAnsi" w:eastAsiaTheme="majorEastAsia" w:hAnsiTheme="majorHAnsi" w:cstheme="majorBidi"/>
      <w:b/>
      <w:sz w:val="26"/>
      <w:szCs w:val="26"/>
    </w:rPr>
  </w:style>
  <w:style w:type="paragraph" w:styleId="Documentstructuur">
    <w:name w:val="Document Map"/>
    <w:basedOn w:val="Standaard"/>
    <w:link w:val="DocumentstructuurChar"/>
    <w:uiPriority w:val="99"/>
    <w:semiHidden/>
    <w:unhideWhenUsed/>
    <w:rsid w:val="008622D8"/>
    <w:rPr>
      <w:rFonts w:ascii="Times New Roman" w:hAnsi="Times New Roman" w:cs="Times New Roman"/>
      <w:szCs w:val="24"/>
    </w:rPr>
  </w:style>
  <w:style w:type="character" w:customStyle="1" w:styleId="DocumentstructuurChar">
    <w:name w:val="Documentstructuur Char"/>
    <w:basedOn w:val="Standaardalinea-lettertype"/>
    <w:link w:val="Documentstructuur"/>
    <w:uiPriority w:val="99"/>
    <w:semiHidden/>
    <w:rsid w:val="008622D8"/>
    <w:rPr>
      <w:rFonts w:ascii="Times New Roman" w:hAnsi="Times New Roman" w:cs="Times New Roman"/>
      <w:sz w:val="24"/>
      <w:szCs w:val="24"/>
    </w:rPr>
  </w:style>
  <w:style w:type="character" w:customStyle="1" w:styleId="Kop3Char">
    <w:name w:val="Kop 3 Char"/>
    <w:basedOn w:val="Standaardalinea-lettertype"/>
    <w:link w:val="Kop3"/>
    <w:uiPriority w:val="9"/>
    <w:rsid w:val="009912E1"/>
    <w:rPr>
      <w:rFonts w:asciiTheme="majorHAnsi" w:eastAsiaTheme="majorEastAsia" w:hAnsiTheme="majorHAnsi" w:cstheme="majorBidi"/>
      <w:b/>
      <w:color w:val="243F60" w:themeColor="accent1" w:themeShade="7F"/>
      <w:sz w:val="24"/>
      <w:szCs w:val="24"/>
    </w:rPr>
  </w:style>
  <w:style w:type="character" w:customStyle="1" w:styleId="Kop4Char">
    <w:name w:val="Kop 4 Char"/>
    <w:basedOn w:val="Standaardalinea-lettertype"/>
    <w:link w:val="Kop4"/>
    <w:uiPriority w:val="9"/>
    <w:semiHidden/>
    <w:rsid w:val="003C4038"/>
    <w:rPr>
      <w:rFonts w:asciiTheme="majorHAnsi" w:eastAsiaTheme="majorEastAsia" w:hAnsiTheme="majorHAnsi" w:cstheme="majorBidi"/>
      <w:i/>
      <w:iCs/>
      <w:color w:val="365F91" w:themeColor="accent1" w:themeShade="BF"/>
      <w:sz w:val="24"/>
    </w:rPr>
  </w:style>
  <w:style w:type="character" w:customStyle="1" w:styleId="Kop5Char">
    <w:name w:val="Kop 5 Char"/>
    <w:basedOn w:val="Standaardalinea-lettertype"/>
    <w:link w:val="Kop5"/>
    <w:uiPriority w:val="9"/>
    <w:semiHidden/>
    <w:rsid w:val="003C4038"/>
    <w:rPr>
      <w:rFonts w:asciiTheme="majorHAnsi" w:eastAsiaTheme="majorEastAsia" w:hAnsiTheme="majorHAnsi" w:cstheme="majorBidi"/>
      <w:color w:val="365F91" w:themeColor="accent1" w:themeShade="BF"/>
      <w:sz w:val="24"/>
    </w:rPr>
  </w:style>
  <w:style w:type="character" w:customStyle="1" w:styleId="Kop6Char">
    <w:name w:val="Kop 6 Char"/>
    <w:basedOn w:val="Standaardalinea-lettertype"/>
    <w:link w:val="Kop6"/>
    <w:uiPriority w:val="9"/>
    <w:semiHidden/>
    <w:rsid w:val="003C4038"/>
    <w:rPr>
      <w:rFonts w:asciiTheme="majorHAnsi" w:eastAsiaTheme="majorEastAsia" w:hAnsiTheme="majorHAnsi" w:cstheme="majorBidi"/>
      <w:color w:val="243F60" w:themeColor="accent1" w:themeShade="7F"/>
      <w:sz w:val="24"/>
    </w:rPr>
  </w:style>
  <w:style w:type="character" w:customStyle="1" w:styleId="Kop7Char">
    <w:name w:val="Kop 7 Char"/>
    <w:basedOn w:val="Standaardalinea-lettertype"/>
    <w:link w:val="Kop7"/>
    <w:uiPriority w:val="9"/>
    <w:semiHidden/>
    <w:rsid w:val="003C4038"/>
    <w:rPr>
      <w:rFonts w:asciiTheme="majorHAnsi" w:eastAsiaTheme="majorEastAsia" w:hAnsiTheme="majorHAnsi" w:cstheme="majorBidi"/>
      <w:i/>
      <w:iCs/>
      <w:color w:val="243F60" w:themeColor="accent1" w:themeShade="7F"/>
      <w:sz w:val="24"/>
    </w:rPr>
  </w:style>
  <w:style w:type="character" w:customStyle="1" w:styleId="Kop8Char">
    <w:name w:val="Kop 8 Char"/>
    <w:basedOn w:val="Standaardalinea-lettertype"/>
    <w:link w:val="Kop8"/>
    <w:uiPriority w:val="9"/>
    <w:semiHidden/>
    <w:rsid w:val="003C4038"/>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3C4038"/>
    <w:rPr>
      <w:rFonts w:asciiTheme="majorHAnsi" w:eastAsiaTheme="majorEastAsia" w:hAnsiTheme="majorHAnsi" w:cstheme="majorBidi"/>
      <w:i/>
      <w:iCs/>
      <w:color w:val="272727" w:themeColor="text1" w:themeTint="D8"/>
      <w:sz w:val="21"/>
      <w:szCs w:val="21"/>
    </w:rPr>
  </w:style>
  <w:style w:type="character" w:customStyle="1" w:styleId="PlattetekstChar">
    <w:name w:val="Platte tekst Char"/>
    <w:basedOn w:val="Standaardalinea-lettertype"/>
    <w:link w:val="Plattetekst"/>
    <w:uiPriority w:val="1"/>
    <w:rsid w:val="00206F66"/>
    <w:rPr>
      <w:rFonts w:ascii="Cambria" w:eastAsia="Calibri"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6419">
      <w:bodyDiv w:val="1"/>
      <w:marLeft w:val="0"/>
      <w:marRight w:val="0"/>
      <w:marTop w:val="0"/>
      <w:marBottom w:val="0"/>
      <w:divBdr>
        <w:top w:val="none" w:sz="0" w:space="0" w:color="auto"/>
        <w:left w:val="none" w:sz="0" w:space="0" w:color="auto"/>
        <w:bottom w:val="none" w:sz="0" w:space="0" w:color="auto"/>
        <w:right w:val="none" w:sz="0" w:space="0" w:color="auto"/>
      </w:divBdr>
    </w:div>
    <w:div w:id="231890082">
      <w:bodyDiv w:val="1"/>
      <w:marLeft w:val="0"/>
      <w:marRight w:val="0"/>
      <w:marTop w:val="0"/>
      <w:marBottom w:val="0"/>
      <w:divBdr>
        <w:top w:val="none" w:sz="0" w:space="0" w:color="auto"/>
        <w:left w:val="none" w:sz="0" w:space="0" w:color="auto"/>
        <w:bottom w:val="none" w:sz="0" w:space="0" w:color="auto"/>
        <w:right w:val="none" w:sz="0" w:space="0" w:color="auto"/>
      </w:divBdr>
    </w:div>
    <w:div w:id="538476088">
      <w:bodyDiv w:val="1"/>
      <w:marLeft w:val="0"/>
      <w:marRight w:val="0"/>
      <w:marTop w:val="0"/>
      <w:marBottom w:val="0"/>
      <w:divBdr>
        <w:top w:val="none" w:sz="0" w:space="0" w:color="auto"/>
        <w:left w:val="none" w:sz="0" w:space="0" w:color="auto"/>
        <w:bottom w:val="none" w:sz="0" w:space="0" w:color="auto"/>
        <w:right w:val="none" w:sz="0" w:space="0" w:color="auto"/>
      </w:divBdr>
    </w:div>
    <w:div w:id="563947953">
      <w:bodyDiv w:val="1"/>
      <w:marLeft w:val="0"/>
      <w:marRight w:val="0"/>
      <w:marTop w:val="0"/>
      <w:marBottom w:val="0"/>
      <w:divBdr>
        <w:top w:val="none" w:sz="0" w:space="0" w:color="auto"/>
        <w:left w:val="none" w:sz="0" w:space="0" w:color="auto"/>
        <w:bottom w:val="none" w:sz="0" w:space="0" w:color="auto"/>
        <w:right w:val="none" w:sz="0" w:space="0" w:color="auto"/>
      </w:divBdr>
    </w:div>
    <w:div w:id="702366340">
      <w:bodyDiv w:val="1"/>
      <w:marLeft w:val="0"/>
      <w:marRight w:val="0"/>
      <w:marTop w:val="0"/>
      <w:marBottom w:val="0"/>
      <w:divBdr>
        <w:top w:val="none" w:sz="0" w:space="0" w:color="auto"/>
        <w:left w:val="none" w:sz="0" w:space="0" w:color="auto"/>
        <w:bottom w:val="none" w:sz="0" w:space="0" w:color="auto"/>
        <w:right w:val="none" w:sz="0" w:space="0" w:color="auto"/>
      </w:divBdr>
    </w:div>
    <w:div w:id="727148190">
      <w:bodyDiv w:val="1"/>
      <w:marLeft w:val="0"/>
      <w:marRight w:val="0"/>
      <w:marTop w:val="0"/>
      <w:marBottom w:val="0"/>
      <w:divBdr>
        <w:top w:val="none" w:sz="0" w:space="0" w:color="auto"/>
        <w:left w:val="none" w:sz="0" w:space="0" w:color="auto"/>
        <w:bottom w:val="none" w:sz="0" w:space="0" w:color="auto"/>
        <w:right w:val="none" w:sz="0" w:space="0" w:color="auto"/>
      </w:divBdr>
    </w:div>
    <w:div w:id="840119346">
      <w:bodyDiv w:val="1"/>
      <w:marLeft w:val="0"/>
      <w:marRight w:val="0"/>
      <w:marTop w:val="0"/>
      <w:marBottom w:val="0"/>
      <w:divBdr>
        <w:top w:val="none" w:sz="0" w:space="0" w:color="auto"/>
        <w:left w:val="none" w:sz="0" w:space="0" w:color="auto"/>
        <w:bottom w:val="none" w:sz="0" w:space="0" w:color="auto"/>
        <w:right w:val="none" w:sz="0" w:space="0" w:color="auto"/>
      </w:divBdr>
    </w:div>
    <w:div w:id="1160971068">
      <w:bodyDiv w:val="1"/>
      <w:marLeft w:val="0"/>
      <w:marRight w:val="0"/>
      <w:marTop w:val="0"/>
      <w:marBottom w:val="0"/>
      <w:divBdr>
        <w:top w:val="none" w:sz="0" w:space="0" w:color="auto"/>
        <w:left w:val="none" w:sz="0" w:space="0" w:color="auto"/>
        <w:bottom w:val="none" w:sz="0" w:space="0" w:color="auto"/>
        <w:right w:val="none" w:sz="0" w:space="0" w:color="auto"/>
      </w:divBdr>
    </w:div>
    <w:div w:id="1170146256">
      <w:bodyDiv w:val="1"/>
      <w:marLeft w:val="0"/>
      <w:marRight w:val="0"/>
      <w:marTop w:val="0"/>
      <w:marBottom w:val="0"/>
      <w:divBdr>
        <w:top w:val="none" w:sz="0" w:space="0" w:color="auto"/>
        <w:left w:val="none" w:sz="0" w:space="0" w:color="auto"/>
        <w:bottom w:val="none" w:sz="0" w:space="0" w:color="auto"/>
        <w:right w:val="none" w:sz="0" w:space="0" w:color="auto"/>
      </w:divBdr>
    </w:div>
    <w:div w:id="1220169917">
      <w:bodyDiv w:val="1"/>
      <w:marLeft w:val="0"/>
      <w:marRight w:val="0"/>
      <w:marTop w:val="0"/>
      <w:marBottom w:val="0"/>
      <w:divBdr>
        <w:top w:val="none" w:sz="0" w:space="0" w:color="auto"/>
        <w:left w:val="none" w:sz="0" w:space="0" w:color="auto"/>
        <w:bottom w:val="none" w:sz="0" w:space="0" w:color="auto"/>
        <w:right w:val="none" w:sz="0" w:space="0" w:color="auto"/>
      </w:divBdr>
    </w:div>
    <w:div w:id="1456408884">
      <w:bodyDiv w:val="1"/>
      <w:marLeft w:val="0"/>
      <w:marRight w:val="0"/>
      <w:marTop w:val="0"/>
      <w:marBottom w:val="0"/>
      <w:divBdr>
        <w:top w:val="none" w:sz="0" w:space="0" w:color="auto"/>
        <w:left w:val="none" w:sz="0" w:space="0" w:color="auto"/>
        <w:bottom w:val="none" w:sz="0" w:space="0" w:color="auto"/>
        <w:right w:val="none" w:sz="0" w:space="0" w:color="auto"/>
      </w:divBdr>
    </w:div>
    <w:div w:id="1509832161">
      <w:bodyDiv w:val="1"/>
      <w:marLeft w:val="0"/>
      <w:marRight w:val="0"/>
      <w:marTop w:val="0"/>
      <w:marBottom w:val="0"/>
      <w:divBdr>
        <w:top w:val="none" w:sz="0" w:space="0" w:color="auto"/>
        <w:left w:val="none" w:sz="0" w:space="0" w:color="auto"/>
        <w:bottom w:val="none" w:sz="0" w:space="0" w:color="auto"/>
        <w:right w:val="none" w:sz="0" w:space="0" w:color="auto"/>
      </w:divBdr>
    </w:div>
    <w:div w:id="2018802285">
      <w:bodyDiv w:val="1"/>
      <w:marLeft w:val="0"/>
      <w:marRight w:val="0"/>
      <w:marTop w:val="0"/>
      <w:marBottom w:val="0"/>
      <w:divBdr>
        <w:top w:val="none" w:sz="0" w:space="0" w:color="auto"/>
        <w:left w:val="none" w:sz="0" w:space="0" w:color="auto"/>
        <w:bottom w:val="none" w:sz="0" w:space="0" w:color="auto"/>
        <w:right w:val="none" w:sz="0" w:space="0" w:color="auto"/>
      </w:divBdr>
    </w:div>
    <w:div w:id="2086877829">
      <w:bodyDiv w:val="1"/>
      <w:marLeft w:val="0"/>
      <w:marRight w:val="0"/>
      <w:marTop w:val="0"/>
      <w:marBottom w:val="0"/>
      <w:divBdr>
        <w:top w:val="none" w:sz="0" w:space="0" w:color="auto"/>
        <w:left w:val="none" w:sz="0" w:space="0" w:color="auto"/>
        <w:bottom w:val="none" w:sz="0" w:space="0" w:color="auto"/>
        <w:right w:val="none" w:sz="0" w:space="0" w:color="auto"/>
      </w:divBdr>
    </w:div>
    <w:div w:id="2119596515">
      <w:bodyDiv w:val="1"/>
      <w:marLeft w:val="0"/>
      <w:marRight w:val="0"/>
      <w:marTop w:val="0"/>
      <w:marBottom w:val="0"/>
      <w:divBdr>
        <w:top w:val="none" w:sz="0" w:space="0" w:color="auto"/>
        <w:left w:val="none" w:sz="0" w:space="0" w:color="auto"/>
        <w:bottom w:val="none" w:sz="0" w:space="0" w:color="auto"/>
        <w:right w:val="none" w:sz="0" w:space="0" w:color="auto"/>
      </w:divBdr>
    </w:div>
    <w:div w:id="2139257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3167A-EA5C-4D38-803D-30A327CBB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Pages>
  <Words>2758</Words>
  <Characters>15171</Characters>
  <Application>Microsoft Office Word</Application>
  <DocSecurity>0</DocSecurity>
  <Lines>126</Lines>
  <Paragraphs>35</Paragraphs>
  <ScaleCrop>false</ScaleCrop>
  <HeadingPairs>
    <vt:vector size="6" baseType="variant">
      <vt:variant>
        <vt:lpstr>Titel</vt:lpstr>
      </vt:variant>
      <vt:variant>
        <vt:i4>1</vt:i4>
      </vt:variant>
      <vt:variant>
        <vt:lpstr>Title</vt:lpstr>
      </vt:variant>
      <vt:variant>
        <vt:i4>1</vt:i4>
      </vt:variant>
      <vt:variant>
        <vt:lpstr>Headings</vt:lpstr>
      </vt:variant>
      <vt:variant>
        <vt:i4>21</vt:i4>
      </vt:variant>
    </vt:vector>
  </HeadingPairs>
  <TitlesOfParts>
    <vt:vector size="23" baseType="lpstr">
      <vt:lpstr/>
      <vt:lpstr/>
      <vt:lpstr>Inleiding</vt:lpstr>
      <vt:lpstr>Belanghebbenden</vt:lpstr>
      <vt:lpstr>Behoeftes</vt:lpstr>
      <vt:lpstr>Functionaliteiten</vt:lpstr>
      <vt:lpstr>Navigatie</vt:lpstr>
      <vt:lpstr>Paginalijst</vt:lpstr>
      <vt:lpstr>Pagina- en formulierontwerp</vt:lpstr>
      <vt:lpstr>    Paginaontwerp/wireframe</vt:lpstr>
      <vt:lpstr>    </vt:lpstr>
      <vt:lpstr>    </vt:lpstr>
      <vt:lpstr>    </vt:lpstr>
      <vt:lpstr>    </vt:lpstr>
      <vt:lpstr>    </vt:lpstr>
      <vt:lpstr>    </vt:lpstr>
      <vt:lpstr>    </vt:lpstr>
      <vt:lpstr>    </vt:lpstr>
      <vt:lpstr>    </vt:lpstr>
      <vt:lpstr>    </vt:lpstr>
      <vt:lpstr>    </vt:lpstr>
      <vt:lpstr>    Formulierontwerp</vt:lpstr>
      <vt:lpstr>Grafisch Ontwerp</vt:lpstr>
    </vt:vector>
  </TitlesOfParts>
  <Company>Alfa-College</Company>
  <LinksUpToDate>false</LinksUpToDate>
  <CharactersWithSpaces>17894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Schrap</dc:creator>
  <cp:keywords/>
  <dc:description/>
  <cp:lastModifiedBy>jorn de bruin</cp:lastModifiedBy>
  <cp:revision>7</cp:revision>
  <cp:lastPrinted>2016-03-24T11:02:00Z</cp:lastPrinted>
  <dcterms:created xsi:type="dcterms:W3CDTF">2017-07-02T18:28:00Z</dcterms:created>
  <dcterms:modified xsi:type="dcterms:W3CDTF">2017-07-03T15:06:00Z</dcterms:modified>
</cp:coreProperties>
</file>